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B4618C2" w14:textId="3B9C3DC5" w:rsidR="00BA3589" w:rsidRPr="007E14E0" w:rsidRDefault="00F80F99">
      <w:pPr>
        <w:rPr>
          <w:rFonts w:cs="Times New Roman"/>
        </w:rPr>
      </w:pPr>
      <w:r w:rsidRPr="007E14E0">
        <w:rPr>
          <w:rFonts w:cs="Times New Roman"/>
          <w:noProof/>
          <w:lang w:val="es-ES_tradnl" w:eastAsia="es-ES_tradnl"/>
        </w:rPr>
        <mc:AlternateContent>
          <mc:Choice Requires="wpg">
            <w:drawing>
              <wp:anchor distT="0" distB="0" distL="114300" distR="114300" simplePos="0" relativeHeight="251656704" behindDoc="0" locked="0" layoutInCell="1" allowOverlap="1" wp14:anchorId="71F377B9" wp14:editId="64EAD8B3">
                <wp:simplePos x="0" y="0"/>
                <wp:positionH relativeFrom="column">
                  <wp:posOffset>3849674</wp:posOffset>
                </wp:positionH>
                <wp:positionV relativeFrom="paragraph">
                  <wp:posOffset>-462473</wp:posOffset>
                </wp:positionV>
                <wp:extent cx="2365376" cy="837564"/>
                <wp:effectExtent l="0" t="0" r="0" b="1270"/>
                <wp:wrapNone/>
                <wp:docPr id="11" name="Grupo 11"/>
                <wp:cNvGraphicFramePr/>
                <a:graphic xmlns:a="http://schemas.openxmlformats.org/drawingml/2006/main">
                  <a:graphicData uri="http://schemas.microsoft.com/office/word/2010/wordprocessingGroup">
                    <wpg:wgp>
                      <wpg:cNvGrpSpPr/>
                      <wpg:grpSpPr>
                        <a:xfrm>
                          <a:off x="0" y="0"/>
                          <a:ext cx="2365376" cy="837564"/>
                          <a:chOff x="16669" y="-23853"/>
                          <a:chExt cx="2365376" cy="837564"/>
                        </a:xfrm>
                      </wpg:grpSpPr>
                      <pic:pic xmlns:pic="http://schemas.openxmlformats.org/drawingml/2006/picture">
                        <pic:nvPicPr>
                          <pic:cNvPr id="6" name="Imagen 6"/>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bwMode="auto">
                          <a:xfrm>
                            <a:off x="16669" y="0"/>
                            <a:ext cx="806767" cy="691515"/>
                          </a:xfrm>
                          <a:prstGeom prst="rect">
                            <a:avLst/>
                          </a:prstGeom>
                          <a:noFill/>
                          <a:ln>
                            <a:noFill/>
                          </a:ln>
                        </pic:spPr>
                      </pic:pic>
                      <wps:wsp>
                        <wps:cNvPr id="7" name="Cuadro de texto 2"/>
                        <wps:cNvSpPr txBox="1">
                          <a:spLocks noChangeArrowheads="1"/>
                        </wps:cNvSpPr>
                        <wps:spPr bwMode="auto">
                          <a:xfrm>
                            <a:off x="1025051" y="-23853"/>
                            <a:ext cx="1356994" cy="837564"/>
                          </a:xfrm>
                          <a:prstGeom prst="rect">
                            <a:avLst/>
                          </a:prstGeom>
                          <a:noFill/>
                          <a:ln w="9525">
                            <a:noFill/>
                            <a:miter lim="800000"/>
                            <a:headEnd/>
                            <a:tailEnd/>
                          </a:ln>
                        </wps:spPr>
                        <wps:txbx>
                          <w:txbxContent>
                            <w:p w14:paraId="57049C56" w14:textId="77777777" w:rsidR="00EC0190" w:rsidRPr="00D611D8" w:rsidRDefault="00EC0190" w:rsidP="003502E3">
                              <w:pPr>
                                <w:spacing w:after="0" w:line="276" w:lineRule="auto"/>
                                <w:rPr>
                                  <w:rFonts w:ascii="Helvetica" w:hAnsi="Helvetica" w:cs="Helvetica"/>
                                  <w:color w:val="FFFFFF" w:themeColor="background1"/>
                                  <w:sz w:val="28"/>
                                  <w:szCs w:val="28"/>
                                </w:rPr>
                              </w:pPr>
                              <w:r w:rsidRPr="00D611D8">
                                <w:rPr>
                                  <w:rFonts w:ascii="Helvetica" w:hAnsi="Helvetica" w:cs="Helvetica"/>
                                  <w:color w:val="FFFFFF" w:themeColor="background1"/>
                                  <w:sz w:val="28"/>
                                  <w:szCs w:val="28"/>
                                </w:rPr>
                                <w:t>Escuela</w:t>
                              </w:r>
                            </w:p>
                            <w:p w14:paraId="66EE7CB6" w14:textId="77777777" w:rsidR="00EC0190" w:rsidRPr="00D611D8" w:rsidRDefault="00EC0190" w:rsidP="003502E3">
                              <w:pPr>
                                <w:spacing w:after="0" w:line="276" w:lineRule="auto"/>
                                <w:rPr>
                                  <w:rFonts w:ascii="Helvetica" w:hAnsi="Helvetica" w:cs="Helvetica"/>
                                  <w:color w:val="FFFFFF" w:themeColor="background1"/>
                                  <w:sz w:val="28"/>
                                  <w:szCs w:val="28"/>
                                </w:rPr>
                              </w:pPr>
                              <w:r w:rsidRPr="00D611D8">
                                <w:rPr>
                                  <w:rFonts w:ascii="Helvetica" w:hAnsi="Helvetica" w:cs="Helvetica"/>
                                  <w:color w:val="FFFFFF" w:themeColor="background1"/>
                                  <w:sz w:val="28"/>
                                  <w:szCs w:val="28"/>
                                </w:rPr>
                                <w:t>Politécnica</w:t>
                              </w:r>
                            </w:p>
                            <w:p w14:paraId="66333A6A" w14:textId="77777777" w:rsidR="00EC0190" w:rsidRPr="00D611D8" w:rsidRDefault="00EC0190" w:rsidP="003502E3">
                              <w:pPr>
                                <w:spacing w:after="0" w:line="276" w:lineRule="auto"/>
                                <w:rPr>
                                  <w:rFonts w:ascii="Helvetica" w:hAnsi="Helvetica" w:cs="Helvetica"/>
                                  <w:color w:val="FFFFFF" w:themeColor="background1"/>
                                  <w:sz w:val="28"/>
                                  <w:szCs w:val="28"/>
                                </w:rPr>
                              </w:pPr>
                              <w:r w:rsidRPr="00D611D8">
                                <w:rPr>
                                  <w:rFonts w:ascii="Helvetica" w:hAnsi="Helvetica" w:cs="Helvetica"/>
                                  <w:color w:val="FFFFFF" w:themeColor="background1"/>
                                  <w:sz w:val="28"/>
                                  <w:szCs w:val="28"/>
                                </w:rPr>
                                <w:t>Superior</w:t>
                              </w:r>
                            </w:p>
                          </w:txbxContent>
                        </wps:txbx>
                        <wps:bodyPr rot="0" vert="horz" wrap="square" lIns="91440" tIns="45720" rIns="91440" bIns="45720" anchor="t" anchorCtr="0">
                          <a:spAutoFit/>
                        </wps:bodyPr>
                      </wps:wsp>
                      <wps:wsp>
                        <wps:cNvPr id="10" name="Conector recto 10"/>
                        <wps:cNvCnPr/>
                        <wps:spPr>
                          <a:xfrm>
                            <a:off x="946206" y="0"/>
                            <a:ext cx="0" cy="731520"/>
                          </a:xfrm>
                          <a:prstGeom prst="line">
                            <a:avLst/>
                          </a:prstGeom>
                          <a:ln w="28575">
                            <a:solidFill>
                              <a:schemeClr val="bg1"/>
                            </a:solidFill>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71F377B9" id="Grupo 11" o:spid="_x0000_s1026" style="position:absolute;left:0;text-align:left;margin-left:303.1pt;margin-top:-36.4pt;width:186.25pt;height:65.95pt;z-index:251656704" coordorigin="166,-238" coordsize="23653,837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6" o:spid="_x0000_s1027" type="#_x0000_t75" style="position:absolute;left:166;width:8068;height:691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">
                  <v:imagedata r:id="rId9" o:title=""/>
                </v:shape>
                <v:shapetype id="_x0000_t202" coordsize="21600,21600" o:spt="202" path="m,l,21600r21600,l21600,xe">
                  <v:stroke joinstyle="miter"/>
                  <v:path gradientshapeok="t" o:connecttype="rect"/>
                </v:shapetype>
                <v:shape id="_x0000_s1028" type="#_x0000_t202" style="position:absolute;left:10250;top:-238;width:13570;height:83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" filled="f" stroked="f">
                  <v:textbox style="mso-fit-shape-to-text:t">
                    <w:txbxContent>
                      <w:p w14:paraId="57049C56" w14:textId="77777777" w:rsidR="00EC0190" w:rsidRPr="00D611D8" w:rsidRDefault="00EC0190" w:rsidP="003502E3">
                        <w:pPr>
                          <w:spacing w:after="0" w:line="276" w:lineRule="auto"/>
                          <w:rPr>
                            <w:rFonts w:ascii="Helvetica" w:hAnsi="Helvetica" w:cs="Helvetica"/>
                            <w:color w:val="FFFFFF" w:themeColor="background1"/>
                            <w:sz w:val="28"/>
                            <w:szCs w:val="28"/>
                          </w:rPr>
                        </w:pPr>
                        <w:r w:rsidRPr="00D611D8">
                          <w:rPr>
                            <w:rFonts w:ascii="Helvetica" w:hAnsi="Helvetica" w:cs="Helvetica"/>
                            <w:color w:val="FFFFFF" w:themeColor="background1"/>
                            <w:sz w:val="28"/>
                            <w:szCs w:val="28"/>
                          </w:rPr>
                          <w:t>Escuela</w:t>
                        </w:r>
                      </w:p>
                      <w:p w14:paraId="66EE7CB6" w14:textId="77777777" w:rsidR="00EC0190" w:rsidRPr="00D611D8" w:rsidRDefault="00EC0190" w:rsidP="003502E3">
                        <w:pPr>
                          <w:spacing w:after="0" w:line="276" w:lineRule="auto"/>
                          <w:rPr>
                            <w:rFonts w:ascii="Helvetica" w:hAnsi="Helvetica" w:cs="Helvetica"/>
                            <w:color w:val="FFFFFF" w:themeColor="background1"/>
                            <w:sz w:val="28"/>
                            <w:szCs w:val="28"/>
                          </w:rPr>
                        </w:pPr>
                        <w:r w:rsidRPr="00D611D8">
                          <w:rPr>
                            <w:rFonts w:ascii="Helvetica" w:hAnsi="Helvetica" w:cs="Helvetica"/>
                            <w:color w:val="FFFFFF" w:themeColor="background1"/>
                            <w:sz w:val="28"/>
                            <w:szCs w:val="28"/>
                          </w:rPr>
                          <w:t>Politécnica</w:t>
                        </w:r>
                      </w:p>
                      <w:p w14:paraId="66333A6A" w14:textId="77777777" w:rsidR="00EC0190" w:rsidRPr="00D611D8" w:rsidRDefault="00EC0190" w:rsidP="003502E3">
                        <w:pPr>
                          <w:spacing w:after="0" w:line="276" w:lineRule="auto"/>
                          <w:rPr>
                            <w:rFonts w:ascii="Helvetica" w:hAnsi="Helvetica" w:cs="Helvetica"/>
                            <w:color w:val="FFFFFF" w:themeColor="background1"/>
                            <w:sz w:val="28"/>
                            <w:szCs w:val="28"/>
                          </w:rPr>
                        </w:pPr>
                        <w:r w:rsidRPr="00D611D8">
                          <w:rPr>
                            <w:rFonts w:ascii="Helvetica" w:hAnsi="Helvetica" w:cs="Helvetica"/>
                            <w:color w:val="FFFFFF" w:themeColor="background1"/>
                            <w:sz w:val="28"/>
                            <w:szCs w:val="28"/>
                          </w:rPr>
                          <w:t>Superior</w:t>
                        </w:r>
                      </w:p>
                    </w:txbxContent>
                  </v:textbox>
                </v:shape>
                <v:line id="Conector recto 10" o:spid="_x0000_s1029" style="position:absolute;visibility:visible;mso-wrap-style:square" from="9462,0" to="9462,731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" strokecolor="white [3212]" strokeweight="2.25pt">
                  <v:stroke joinstyle="miter"/>
                </v:line>
              </v:group>
            </w:pict>
          </mc:Fallback>
        </mc:AlternateContent>
      </w:r>
      <w:r w:rsidRPr="007E14E0">
        <w:rPr>
          <w:rFonts w:cs="Times New Roman"/>
          <w:noProof/>
          <w:lang w:val="es-ES_tradnl" w:eastAsia="es-ES_tradnl"/>
        </w:rPr>
        <mc:AlternateContent>
          <mc:Choice Requires="wps">
            <w:drawing>
              <wp:anchor distT="0" distB="0" distL="114300" distR="114300" simplePos="0" relativeHeight="251653632" behindDoc="1" locked="0" layoutInCell="1" allowOverlap="1" wp14:anchorId="0149457D" wp14:editId="6A059558">
                <wp:simplePos x="0" y="0"/>
                <wp:positionH relativeFrom="page">
                  <wp:posOffset>7951</wp:posOffset>
                </wp:positionH>
                <wp:positionV relativeFrom="paragraph">
                  <wp:posOffset>-899795</wp:posOffset>
                </wp:positionV>
                <wp:extent cx="7536815" cy="19893777"/>
                <wp:effectExtent l="0" t="0" r="32385" b="20320"/>
                <wp:wrapNone/>
                <wp:docPr id="1" name="Rectángulo 1"/>
                <wp:cNvGraphicFramePr/>
                <a:graphic xmlns:a="http://schemas.openxmlformats.org/drawingml/2006/main">
                  <a:graphicData uri="http://schemas.microsoft.com/office/word/2010/wordprocessingShape">
                    <wps:wsp>
                      <wps:cNvSpPr/>
                      <wps:spPr>
                        <a:xfrm>
                          <a:off x="0" y="0"/>
                          <a:ext cx="7536815" cy="19893777"/>
                        </a:xfrm>
                        <a:prstGeom prst="rect">
                          <a:avLst/>
                        </a:prstGeom>
                        <a:solidFill>
                          <a:srgbClr val="0080FF"/>
                        </a:solidFill>
                        <a:ln>
                          <a:solidFill>
                            <a:srgbClr val="EFCE35"/>
                          </a:solid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32"/>
                                <w:szCs w:val="32"/>
                              </w:rPr>
                              <w:alias w:val="Autor"/>
                              <w:tag w:val=""/>
                              <w:id w:val="-1645731667"/>
                              <w:dataBinding w:prefixMappings="xmlns:ns0='http://purl.org/dc/elements/1.1/' xmlns:ns1='http://schemas.openxmlformats.org/package/2006/metadata/core-properties' " w:xpath="/ns1:coreProperties[1]/ns0:creator[1]" w:storeItemID="{6C3C8BC8-F283-45AE-878A-BAB7291924A1}"/>
                              <w:text/>
                            </w:sdtPr>
                            <w:sdtContent>
                              <w:p w14:paraId="1356C623" w14:textId="77777777" w:rsidR="00EC0190" w:rsidRDefault="00EC0190" w:rsidP="003502E3">
                                <w:pPr>
                                  <w:pStyle w:val="Sinespaciado"/>
                                  <w:spacing w:line="276" w:lineRule="auto"/>
                                  <w:rPr>
                                    <w:color w:val="FFFFFF" w:themeColor="background1"/>
                                    <w:sz w:val="32"/>
                                    <w:szCs w:val="32"/>
                                  </w:rPr>
                                </w:pPr>
                                <w:r>
                                  <w:rPr>
                                    <w:color w:val="FFFFFF" w:themeColor="background1"/>
                                    <w:sz w:val="32"/>
                                    <w:szCs w:val="32"/>
                                  </w:rPr>
                                  <w:t>Gala M. Ga</w:t>
                                </w:r>
                              </w:p>
                            </w:sdtContent>
                          </w:sdt>
                          <w:p w14:paraId="02FBF686" w14:textId="11040B21" w:rsidR="00EC0190" w:rsidRDefault="00EC0190" w:rsidP="003502E3">
                            <w:pPr>
                              <w:pStyle w:val="Sinespaciado"/>
                              <w:spacing w:line="276" w:lineRule="auto"/>
                              <w:rPr>
                                <w:caps/>
                                <w:color w:val="FFFFFF" w:themeColor="background1"/>
                              </w:rPr>
                            </w:pPr>
                            <w:sdt>
                              <w:sdtPr>
                                <w:rPr>
                                  <w:caps/>
                                  <w:color w:val="FFFFFF" w:themeColor="background1"/>
                                </w:rPr>
                                <w:alias w:val="Compañía"/>
                                <w:tag w:val=""/>
                                <w:id w:val="-922017078"/>
                                <w:dataBinding w:prefixMappings="xmlns:ns0='http://schemas.openxmlformats.org/officeDocument/2006/extended-properties' " w:xpath="/ns0:Properties[1]/ns0:Company[1]" w:storeItemID="{6668398D-A668-4E3E-A5EB-62B293D839F1}"/>
                                <w:text/>
                              </w:sdtPr>
                              <w:sdtContent>
                                <w:r>
                                  <w:rPr>
                                    <w:caps/>
                                    <w:color w:val="FFFFFF" w:themeColor="background1"/>
                                  </w:rPr>
                                  <w:t>MINISTERIO DE DEFENSA</w:t>
                                </w:r>
                              </w:sdtContent>
                            </w:sdt>
                            <w:r>
                              <w:rPr>
                                <w:caps/>
                                <w:color w:val="FFFFFF" w:themeColor="background1"/>
                              </w:rPr>
                              <w:t xml:space="preserve"> | </w:t>
                            </w:r>
                            <w:sdt>
                              <w:sdtPr>
                                <w:rPr>
                                  <w:caps/>
                                  <w:color w:val="FFFFFF" w:themeColor="background1"/>
                                </w:rPr>
                                <w:alias w:val="Dirección"/>
                                <w:tag w:val=""/>
                                <w:id w:val="-90639001"/>
                                <w:showingPlcHdr/>
                                <w:dataBinding w:prefixMappings="xmlns:ns0='http://schemas.microsoft.com/office/2006/coverPageProps' " w:xpath="/ns0:CoverPageProperties[1]/ns0:CompanyAddress[1]" w:storeItemID="{55AF091B-3C7A-41E3-B477-F2FDAA23CFDA}"/>
                                <w:text/>
                              </w:sdtPr>
                              <w:sdtContent>
                                <w:r>
                                  <w:rPr>
                                    <w:caps/>
                                    <w:color w:val="FFFFFF" w:themeColor="background1"/>
                                  </w:rPr>
                                  <w:t>[Dirección de la compañía]</w:t>
                                </w:r>
                              </w:sdtContent>
                            </w:sdt>
                          </w:p>
                        </w:txbxContent>
                      </wps:txbx>
                      <wps:bodyPr rot="0" spcFirstLastPara="0" vertOverflow="overflow" horzOverflow="overflow" vert="horz" wrap="square" lIns="457200" tIns="182880" rIns="457200" bIns="457200" numCol="1" spcCol="0" rtlCol="0" fromWordArt="0" anchor="b" anchorCtr="0" forceAA="0" compatLnSpc="1">
                        <a:prstTxWarp prst="textNoShape">
                          <a:avLst/>
                        </a:prstTxWarp>
                        <a:noAutofit/>
                      </wps:bodyPr>
                    </wps:wsp>
                  </a:graphicData>
                </a:graphic>
                <wp14:sizeRelV relativeFrom="margin">
                  <wp14:pctHeight>0</wp14:pctHeight>
                </wp14:sizeRelV>
              </wp:anchor>
            </w:drawing>
          </mc:Choice>
          <mc:Fallback>
            <w:pict>
              <v:rect w14:anchorId="0149457D" id="Rectángulo 1" o:spid="_x0000_s1030" style="position:absolute;left:0;text-align:left;margin-left:.65pt;margin-top:-70.85pt;width:593.45pt;height:1566.45pt;z-index:-251662848;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" fillcolor="#0080ff" strokecolor="#efce35" strokeweight="1pt">
                <v:textbox inset="36pt,14.4pt,36pt,36pt">
                  <w:txbxContent>
                    <w:sdt>
                      <w:sdtPr>
                        <w:rPr>
                          <w:color w:val="FFFFFF" w:themeColor="background1"/>
                          <w:sz w:val="32"/>
                          <w:szCs w:val="32"/>
                        </w:rPr>
                        <w:alias w:val="Autor"/>
                        <w:tag w:val=""/>
                        <w:id w:val="-1645731667"/>
                        <w:dataBinding w:prefixMappings="xmlns:ns0='http://purl.org/dc/elements/1.1/' xmlns:ns1='http://schemas.openxmlformats.org/package/2006/metadata/core-properties' " w:xpath="/ns1:coreProperties[1]/ns0:creator[1]" w:storeItemID="{6C3C8BC8-F283-45AE-878A-BAB7291924A1}"/>
                        <w:text/>
                      </w:sdtPr>
                      <w:sdtContent>
                        <w:p w14:paraId="1356C623" w14:textId="77777777" w:rsidR="00EC0190" w:rsidRDefault="00EC0190" w:rsidP="003502E3">
                          <w:pPr>
                            <w:pStyle w:val="Sinespaciado"/>
                            <w:spacing w:line="276" w:lineRule="auto"/>
                            <w:rPr>
                              <w:color w:val="FFFFFF" w:themeColor="background1"/>
                              <w:sz w:val="32"/>
                              <w:szCs w:val="32"/>
                            </w:rPr>
                          </w:pPr>
                          <w:r>
                            <w:rPr>
                              <w:color w:val="FFFFFF" w:themeColor="background1"/>
                              <w:sz w:val="32"/>
                              <w:szCs w:val="32"/>
                            </w:rPr>
                            <w:t>Gala M. Ga</w:t>
                          </w:r>
                        </w:p>
                      </w:sdtContent>
                    </w:sdt>
                    <w:p w14:paraId="02FBF686" w14:textId="11040B21" w:rsidR="00EC0190" w:rsidRDefault="00EC0190" w:rsidP="003502E3">
                      <w:pPr>
                        <w:pStyle w:val="Sinespaciado"/>
                        <w:spacing w:line="276" w:lineRule="auto"/>
                        <w:rPr>
                          <w:caps/>
                          <w:color w:val="FFFFFF" w:themeColor="background1"/>
                        </w:rPr>
                      </w:pPr>
                      <w:sdt>
                        <w:sdtPr>
                          <w:rPr>
                            <w:caps/>
                            <w:color w:val="FFFFFF" w:themeColor="background1"/>
                          </w:rPr>
                          <w:alias w:val="Compañía"/>
                          <w:tag w:val=""/>
                          <w:id w:val="-922017078"/>
                          <w:dataBinding w:prefixMappings="xmlns:ns0='http://schemas.openxmlformats.org/officeDocument/2006/extended-properties' " w:xpath="/ns0:Properties[1]/ns0:Company[1]" w:storeItemID="{6668398D-A668-4E3E-A5EB-62B293D839F1}"/>
                          <w:text/>
                        </w:sdtPr>
                        <w:sdtContent>
                          <w:r>
                            <w:rPr>
                              <w:caps/>
                              <w:color w:val="FFFFFF" w:themeColor="background1"/>
                            </w:rPr>
                            <w:t>MINISTERIO DE DEFENSA</w:t>
                          </w:r>
                        </w:sdtContent>
                      </w:sdt>
                      <w:r>
                        <w:rPr>
                          <w:caps/>
                          <w:color w:val="FFFFFF" w:themeColor="background1"/>
                        </w:rPr>
                        <w:t xml:space="preserve"> | </w:t>
                      </w:r>
                      <w:sdt>
                        <w:sdtPr>
                          <w:rPr>
                            <w:caps/>
                            <w:color w:val="FFFFFF" w:themeColor="background1"/>
                          </w:rPr>
                          <w:alias w:val="Dirección"/>
                          <w:tag w:val=""/>
                          <w:id w:val="-90639001"/>
                          <w:showingPlcHdr/>
                          <w:dataBinding w:prefixMappings="xmlns:ns0='http://schemas.microsoft.com/office/2006/coverPageProps' " w:xpath="/ns0:CoverPageProperties[1]/ns0:CompanyAddress[1]" w:storeItemID="{55AF091B-3C7A-41E3-B477-F2FDAA23CFDA}"/>
                          <w:text/>
                        </w:sdtPr>
                        <w:sdtContent>
                          <w:r>
                            <w:rPr>
                              <w:caps/>
                              <w:color w:val="FFFFFF" w:themeColor="background1"/>
                            </w:rPr>
                            <w:t>[Dirección de la compañía]</w:t>
                          </w:r>
                        </w:sdtContent>
                      </w:sdt>
                    </w:p>
                  </w:txbxContent>
                </v:textbox>
                <w10:wrap anchorx="page"/>
              </v:rect>
            </w:pict>
          </mc:Fallback>
        </mc:AlternateContent>
      </w:r>
    </w:p>
    <w:sdt>
      <w:sdtPr>
        <w:rPr>
          <w:rFonts w:cs="Times New Roman"/>
        </w:rPr>
        <w:id w:val="2110854521"/>
        <w:docPartObj>
          <w:docPartGallery w:val="Cover Pages"/>
          <w:docPartUnique/>
        </w:docPartObj>
      </w:sdtPr>
      <w:sdtContent>
        <w:p w14:paraId="7B30B0AD" w14:textId="51F0DAD4" w:rsidR="009A7F84" w:rsidRPr="007E14E0" w:rsidRDefault="009A7F84">
          <w:pPr>
            <w:rPr>
              <w:rFonts w:cs="Times New Roman"/>
            </w:rPr>
          </w:pPr>
        </w:p>
        <w:p w14:paraId="61FF691A" w14:textId="4098CCBB" w:rsidR="00A94C9A" w:rsidRPr="007E14E0" w:rsidRDefault="00663A63" w:rsidP="00A94C9A">
          <w:pPr>
            <w:rPr>
              <w:rFonts w:cs="Times New Roman"/>
            </w:rPr>
          </w:pPr>
          <w:r w:rsidRPr="007E14E0">
            <w:rPr>
              <w:rFonts w:cs="Times New Roman"/>
              <w:noProof/>
              <w:lang w:val="es-ES_tradnl" w:eastAsia="es-ES_tradnl"/>
            </w:rPr>
            <mc:AlternateContent>
              <mc:Choice Requires="wps">
                <w:drawing>
                  <wp:anchor distT="45720" distB="45720" distL="114300" distR="114300" simplePos="0" relativeHeight="251654144" behindDoc="0" locked="0" layoutInCell="1" allowOverlap="1" wp14:anchorId="780E4D20" wp14:editId="242E2B52">
                    <wp:simplePos x="0" y="0"/>
                    <wp:positionH relativeFrom="margin">
                      <wp:posOffset>-450215</wp:posOffset>
                    </wp:positionH>
                    <wp:positionV relativeFrom="paragraph">
                      <wp:posOffset>932815</wp:posOffset>
                    </wp:positionV>
                    <wp:extent cx="6686550" cy="2225675"/>
                    <wp:effectExtent l="0" t="0" r="0" b="9525"/>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86550" cy="2225675"/>
                            </a:xfrm>
                            <a:prstGeom prst="rect">
                              <a:avLst/>
                            </a:prstGeom>
                            <a:noFill/>
                            <a:ln w="9525">
                              <a:noFill/>
                              <a:miter lim="800000"/>
                              <a:headEnd/>
                              <a:tailEnd/>
                            </a:ln>
                          </wps:spPr>
                          <wps:txbx>
                            <w:txbxContent>
                              <w:p w14:paraId="740D8415" w14:textId="2D7EC932" w:rsidR="00EC0190" w:rsidRDefault="00EC0190" w:rsidP="00AA477D">
                                <w:pPr>
                                  <w:spacing w:line="240" w:lineRule="auto"/>
                                  <w:jc w:val="center"/>
                                  <w:rPr>
                                    <w:rFonts w:ascii="Helvetica LT Std Cond" w:hAnsi="Helvetica LT Std Cond"/>
                                    <w:color w:val="FFFFFF" w:themeColor="background1"/>
                                    <w:sz w:val="60"/>
                                    <w:szCs w:val="60"/>
                                    <w:lang w:val="es-ES_tradnl" w:eastAsia="es-ES"/>
                                  </w:rPr>
                                </w:pPr>
                                <w:r>
                                  <w:rPr>
                                    <w:rFonts w:ascii="Helvetica LT Std Cond" w:hAnsi="Helvetica LT Std Cond"/>
                                    <w:color w:val="FFFFFF" w:themeColor="background1"/>
                                    <w:sz w:val="70"/>
                                    <w:szCs w:val="60"/>
                                  </w:rPr>
                                  <w:t>Implementación de una plataforma online segura para su uso en telemedicina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0E4D20" id="Cuadro de texto 2" o:spid="_x0000_s1031" type="#_x0000_t202" style="position:absolute;left:0;text-align:left;margin-left:-35.45pt;margin-top:73.45pt;width:526.5pt;height:175.25pt;z-index:2516541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" filled="f" stroked="f">
                    <v:textbox>
                      <w:txbxContent>
                        <w:p w14:paraId="740D8415" w14:textId="2D7EC932" w:rsidR="00EC0190" w:rsidRDefault="00EC0190" w:rsidP="00AA477D">
                          <w:pPr>
                            <w:spacing w:line="240" w:lineRule="auto"/>
                            <w:jc w:val="center"/>
                            <w:rPr>
                              <w:rFonts w:ascii="Helvetica LT Std Cond" w:hAnsi="Helvetica LT Std Cond"/>
                              <w:color w:val="FFFFFF" w:themeColor="background1"/>
                              <w:sz w:val="60"/>
                              <w:szCs w:val="60"/>
                              <w:lang w:val="es-ES_tradnl" w:eastAsia="es-ES"/>
                            </w:rPr>
                          </w:pPr>
                          <w:r>
                            <w:rPr>
                              <w:rFonts w:ascii="Helvetica LT Std Cond" w:hAnsi="Helvetica LT Std Cond"/>
                              <w:color w:val="FFFFFF" w:themeColor="background1"/>
                              <w:sz w:val="70"/>
                              <w:szCs w:val="60"/>
                            </w:rPr>
                            <w:t>Implementación de una plataforma online segura para su uso en telemedicina</w:t>
                          </w:r>
                        </w:p>
                      </w:txbxContent>
                    </v:textbox>
                    <w10:wrap type="square" anchorx="margin"/>
                  </v:shape>
                </w:pict>
              </mc:Fallback>
            </mc:AlternateContent>
          </w:r>
          <w:r w:rsidR="0082417E" w:rsidRPr="00235C21">
            <w:rPr>
              <w:rFonts w:cs="Times New Roman"/>
              <w:noProof/>
              <w:lang w:val="es-ES_tradnl" w:eastAsia="es-ES_tradnl"/>
            </w:rPr>
            <mc:AlternateContent>
              <mc:Choice Requires="wpg">
                <w:drawing>
                  <wp:anchor distT="0" distB="0" distL="114300" distR="114300" simplePos="0" relativeHeight="251664384" behindDoc="1" locked="0" layoutInCell="1" allowOverlap="1" wp14:anchorId="220DA3CA" wp14:editId="5B1E285C">
                    <wp:simplePos x="0" y="0"/>
                    <wp:positionH relativeFrom="page">
                      <wp:posOffset>50184</wp:posOffset>
                    </wp:positionH>
                    <wp:positionV relativeFrom="page">
                      <wp:posOffset>8581428</wp:posOffset>
                    </wp:positionV>
                    <wp:extent cx="7595235" cy="2145665"/>
                    <wp:effectExtent l="0" t="0" r="24765" b="13335"/>
                    <wp:wrapNone/>
                    <wp:docPr id="36" name="Grupo 119"/>
                    <wp:cNvGraphicFramePr/>
                    <a:graphic xmlns:a="http://schemas.openxmlformats.org/drawingml/2006/main">
                      <a:graphicData uri="http://schemas.microsoft.com/office/word/2010/wordprocessingGroup">
                        <wpg:wgp>
                          <wpg:cNvGrpSpPr/>
                          <wpg:grpSpPr>
                            <a:xfrm>
                              <a:off x="0" y="0"/>
                              <a:ext cx="7595235" cy="2145665"/>
                              <a:chOff x="0" y="7315200"/>
                              <a:chExt cx="6911158" cy="1956550"/>
                            </a:xfrm>
                          </wpg:grpSpPr>
                          <wps:wsp>
                            <wps:cNvPr id="47" name="Rectángulo 47"/>
                            <wps:cNvSpPr/>
                            <wps:spPr>
                              <a:xfrm>
                                <a:off x="0" y="7315200"/>
                                <a:ext cx="6858000" cy="143182"/>
                              </a:xfrm>
                              <a:prstGeom prst="rect">
                                <a:avLst/>
                              </a:prstGeom>
                              <a:solidFill>
                                <a:srgbClr val="211C1E"/>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Rectángulo 49"/>
                            <wps:cNvSpPr/>
                            <wps:spPr>
                              <a:xfrm>
                                <a:off x="0" y="7468065"/>
                                <a:ext cx="6911158" cy="1803685"/>
                              </a:xfrm>
                              <a:prstGeom prst="rect">
                                <a:avLst/>
                              </a:prstGeom>
                              <a:solidFill>
                                <a:srgbClr val="211C1E"/>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41BE04E" w14:textId="77777777" w:rsidR="00EC0190" w:rsidRDefault="00EC0190" w:rsidP="0082417E">
                                  <w:pPr>
                                    <w:pStyle w:val="Sinespaciado"/>
                                    <w:rPr>
                                      <w:color w:val="FFFFFF" w:themeColor="background1"/>
                                      <w:sz w:val="32"/>
                                      <w:szCs w:val="32"/>
                                    </w:rPr>
                                  </w:pPr>
                                </w:p>
                                <w:p w14:paraId="7C78D771" w14:textId="77777777" w:rsidR="00EC0190" w:rsidRDefault="00EC0190" w:rsidP="0082417E">
                                  <w:pPr>
                                    <w:pStyle w:val="Sinespaciado"/>
                                    <w:rPr>
                                      <w:caps/>
                                      <w:color w:val="FFFFFF" w:themeColor="background1"/>
                                    </w:rPr>
                                  </w:pPr>
                                </w:p>
                              </w:txbxContent>
                            </wps:txbx>
                            <wps:bodyPr rot="0" spcFirstLastPara="0" vertOverflow="overflow" horzOverflow="overflow" vert="horz" wrap="square" lIns="457200" tIns="182880" rIns="457200" bIns="457200" numCol="1" spcCol="0" rtlCol="0" fromWordArt="0" anchor="b"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220DA3CA" id="Grupo 119" o:spid="_x0000_s1032" style="position:absolute;left:0;text-align:left;margin-left:3.95pt;margin-top:675.7pt;width:598.05pt;height:168.95pt;z-index:-251652096;mso-position-horizontal-relative:page;mso-position-vertical-relative:page" coordorigin=",73152" coordsize="69111,195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">
                    <v:rect id="Rectángulo 47" o:spid="_x0000_s1033" style="position:absolute;top:73152;width:68580;height:143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" fillcolor="#211c1e" strokecolor="black [3213]" strokeweight="1pt"/>
                    <v:rect id="Rectángulo 49" o:spid="_x0000_s1034" style="position:absolute;top:74680;width:69111;height:18037;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" fillcolor="#211c1e" strokecolor="black [3213]" strokeweight="1pt">
                      <v:textbox inset="36pt,14.4pt,36pt,36pt">
                        <w:txbxContent>
                          <w:p w14:paraId="441BE04E" w14:textId="77777777" w:rsidR="00EC0190" w:rsidRDefault="00EC0190" w:rsidP="0082417E">
                            <w:pPr>
                              <w:pStyle w:val="Sinespaciado"/>
                              <w:rPr>
                                <w:color w:val="FFFFFF" w:themeColor="background1"/>
                                <w:sz w:val="32"/>
                                <w:szCs w:val="32"/>
                              </w:rPr>
                            </w:pPr>
                          </w:p>
                          <w:p w14:paraId="7C78D771" w14:textId="77777777" w:rsidR="00EC0190" w:rsidRDefault="00EC0190" w:rsidP="0082417E">
                            <w:pPr>
                              <w:pStyle w:val="Sinespaciado"/>
                              <w:rPr>
                                <w:caps/>
                                <w:color w:val="FFFFFF" w:themeColor="background1"/>
                              </w:rPr>
                            </w:pPr>
                          </w:p>
                        </w:txbxContent>
                      </v:textbox>
                    </v:rect>
                    <w10:wrap anchorx="page" anchory="page"/>
                  </v:group>
                </w:pict>
              </mc:Fallback>
            </mc:AlternateContent>
          </w:r>
          <w:r w:rsidR="00390F90" w:rsidRPr="007E14E0">
            <w:rPr>
              <w:rFonts w:cs="Times New Roman"/>
              <w:noProof/>
              <w:lang w:val="es-ES_tradnl" w:eastAsia="es-ES_tradnl"/>
            </w:rPr>
            <w:drawing>
              <wp:anchor distT="0" distB="0" distL="114300" distR="114300" simplePos="0" relativeHeight="251660288" behindDoc="0" locked="0" layoutInCell="1" allowOverlap="1" wp14:anchorId="55E4F849" wp14:editId="241D51C0">
                <wp:simplePos x="0" y="0"/>
                <wp:positionH relativeFrom="column">
                  <wp:posOffset>4144010</wp:posOffset>
                </wp:positionH>
                <wp:positionV relativeFrom="paragraph">
                  <wp:posOffset>8458348</wp:posOffset>
                </wp:positionV>
                <wp:extent cx="1971675" cy="349885"/>
                <wp:effectExtent l="0" t="0" r="9525" b="0"/>
                <wp:wrapNone/>
                <wp:docPr id="15" name="Imagen 15" descr="C:\Users\Gala\Documents\TFG\universid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Gala\Documents\TFG\universidad.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71675" cy="349885"/>
                        </a:xfrm>
                        <a:prstGeom prst="rect">
                          <a:avLst/>
                        </a:prstGeom>
                        <a:noFill/>
                        <a:ln>
                          <a:noFill/>
                        </a:ln>
                      </pic:spPr>
                    </pic:pic>
                  </a:graphicData>
                </a:graphic>
                <wp14:sizeRelH relativeFrom="page">
                  <wp14:pctWidth>0</wp14:pctWidth>
                </wp14:sizeRelH>
                <wp14:sizeRelV relativeFrom="page">
                  <wp14:pctHeight>0</wp14:pctHeight>
                </wp14:sizeRelV>
              </wp:anchor>
            </w:drawing>
          </w:r>
          <w:r w:rsidR="00390F90" w:rsidRPr="007E14E0">
            <w:rPr>
              <w:rFonts w:cs="Times New Roman"/>
              <w:noProof/>
              <w:lang w:val="es-ES_tradnl" w:eastAsia="es-ES_tradnl"/>
            </w:rPr>
            <mc:AlternateContent>
              <mc:Choice Requires="wps">
                <w:drawing>
                  <wp:anchor distT="0" distB="0" distL="114300" distR="114300" simplePos="0" relativeHeight="251658240" behindDoc="0" locked="0" layoutInCell="1" allowOverlap="1" wp14:anchorId="7E7FD641" wp14:editId="40F2EB83">
                    <wp:simplePos x="0" y="0"/>
                    <wp:positionH relativeFrom="column">
                      <wp:posOffset>-486410</wp:posOffset>
                    </wp:positionH>
                    <wp:positionV relativeFrom="paragraph">
                      <wp:posOffset>7704617</wp:posOffset>
                    </wp:positionV>
                    <wp:extent cx="2845435" cy="1243330"/>
                    <wp:effectExtent l="0" t="0" r="0" b="0"/>
                    <wp:wrapNone/>
                    <wp:docPr id="14" name="Cuadro de texto 14"/>
                    <wp:cNvGraphicFramePr/>
                    <a:graphic xmlns:a="http://schemas.openxmlformats.org/drawingml/2006/main">
                      <a:graphicData uri="http://schemas.microsoft.com/office/word/2010/wordprocessingShape">
                        <wps:wsp>
                          <wps:cNvSpPr txBox="1"/>
                          <wps:spPr>
                            <a:xfrm>
                              <a:off x="0" y="0"/>
                              <a:ext cx="2845435" cy="12433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45E2D7A" w14:textId="77777777" w:rsidR="00EC0190" w:rsidRPr="00F80F99" w:rsidRDefault="00EC0190" w:rsidP="009651F0">
                                <w:pPr>
                                  <w:spacing w:after="0" w:line="240" w:lineRule="auto"/>
                                  <w:rPr>
                                    <w:rFonts w:ascii="Helvetica" w:hAnsi="Helvetica" w:cs="Helvetica"/>
                                    <w:color w:val="FFFFFF" w:themeColor="background1"/>
                                    <w:szCs w:val="24"/>
                                  </w:rPr>
                                </w:pPr>
                                <w:r w:rsidRPr="00F80F99">
                                  <w:rPr>
                                    <w:rFonts w:ascii="Helvetica" w:hAnsi="Helvetica" w:cs="Helvetica"/>
                                    <w:color w:val="FFFFFF" w:themeColor="background1"/>
                                    <w:szCs w:val="24"/>
                                  </w:rPr>
                                  <w:t>Autor:</w:t>
                                </w:r>
                              </w:p>
                              <w:p w14:paraId="7C035D8F" w14:textId="210C0C67" w:rsidR="00EC0190" w:rsidRDefault="00EC0190" w:rsidP="009651F0">
                                <w:pPr>
                                  <w:spacing w:after="0" w:line="240" w:lineRule="auto"/>
                                  <w:rPr>
                                    <w:rFonts w:ascii="Helvetica" w:hAnsi="Helvetica" w:cs="Helvetica"/>
                                    <w:color w:val="FFFFFF" w:themeColor="background1"/>
                                    <w:szCs w:val="24"/>
                                  </w:rPr>
                                </w:pPr>
                                <w:r>
                                  <w:rPr>
                                    <w:rFonts w:ascii="Helvetica" w:hAnsi="Helvetica" w:cs="Helvetica"/>
                                    <w:color w:val="FFFFFF" w:themeColor="background1"/>
                                    <w:szCs w:val="24"/>
                                  </w:rPr>
                                  <w:t>Roberto André Vega Guardado</w:t>
                                </w:r>
                              </w:p>
                              <w:p w14:paraId="282938A7" w14:textId="77777777" w:rsidR="00EC0190" w:rsidRPr="00F80F99" w:rsidRDefault="00EC0190" w:rsidP="009651F0">
                                <w:pPr>
                                  <w:spacing w:after="0" w:line="240" w:lineRule="auto"/>
                                  <w:rPr>
                                    <w:rFonts w:ascii="Helvetica" w:hAnsi="Helvetica" w:cs="Helvetica"/>
                                    <w:color w:val="FFFFFF" w:themeColor="background1"/>
                                    <w:szCs w:val="24"/>
                                  </w:rPr>
                                </w:pPr>
                              </w:p>
                              <w:p w14:paraId="506F2254" w14:textId="281918E6" w:rsidR="00EC0190" w:rsidRPr="00F80F99" w:rsidRDefault="00EC0190" w:rsidP="009651F0">
                                <w:pPr>
                                  <w:spacing w:after="0" w:line="240" w:lineRule="auto"/>
                                  <w:rPr>
                                    <w:rFonts w:ascii="Helvetica" w:hAnsi="Helvetica" w:cs="Helvetica"/>
                                    <w:color w:val="FFFFFF" w:themeColor="background1"/>
                                    <w:szCs w:val="24"/>
                                  </w:rPr>
                                </w:pPr>
                                <w:r w:rsidRPr="00F80F99">
                                  <w:rPr>
                                    <w:rFonts w:ascii="Helvetica" w:hAnsi="Helvetica" w:cs="Helvetica"/>
                                    <w:color w:val="FFFFFF" w:themeColor="background1"/>
                                    <w:szCs w:val="24"/>
                                  </w:rPr>
                                  <w:t>Tutor</w:t>
                                </w:r>
                                <w:r>
                                  <w:rPr>
                                    <w:rFonts w:ascii="Helvetica" w:hAnsi="Helvetica" w:cs="Helvetica"/>
                                    <w:color w:val="FFFFFF" w:themeColor="background1"/>
                                    <w:szCs w:val="24"/>
                                  </w:rPr>
                                  <w:t>es</w:t>
                                </w:r>
                                <w:r w:rsidRPr="00F80F99">
                                  <w:rPr>
                                    <w:rFonts w:ascii="Helvetica" w:hAnsi="Helvetica" w:cs="Helvetica"/>
                                    <w:color w:val="FFFFFF" w:themeColor="background1"/>
                                    <w:szCs w:val="24"/>
                                  </w:rPr>
                                  <w:t>:</w:t>
                                </w:r>
                              </w:p>
                              <w:p w14:paraId="65DD032C" w14:textId="6ACFA418" w:rsidR="00EC0190" w:rsidRPr="00F80F99" w:rsidRDefault="00EC0190" w:rsidP="009651F0">
                                <w:pPr>
                                  <w:spacing w:after="0" w:line="240" w:lineRule="auto"/>
                                  <w:rPr>
                                    <w:rFonts w:ascii="Helvetica" w:hAnsi="Helvetica" w:cs="Helvetica"/>
                                    <w:color w:val="FFFFFF" w:themeColor="background1"/>
                                    <w:szCs w:val="24"/>
                                  </w:rPr>
                                </w:pPr>
                                <w:r>
                                  <w:rPr>
                                    <w:rFonts w:ascii="Helvetica" w:hAnsi="Helvetica" w:cs="Helvetica"/>
                                    <w:color w:val="FFFFFF" w:themeColor="background1"/>
                                    <w:szCs w:val="24"/>
                                  </w:rPr>
                                  <w:t xml:space="preserve">Sergio </w:t>
                                </w:r>
                                <w:proofErr w:type="spellStart"/>
                                <w:r>
                                  <w:rPr>
                                    <w:rFonts w:ascii="Helvetica" w:hAnsi="Helvetica" w:cs="Helvetica"/>
                                    <w:color w:val="FFFFFF" w:themeColor="background1"/>
                                    <w:szCs w:val="24"/>
                                  </w:rPr>
                                  <w:t>Orts</w:t>
                                </w:r>
                                <w:proofErr w:type="spellEnd"/>
                                <w:r>
                                  <w:rPr>
                                    <w:rFonts w:ascii="Helvetica" w:hAnsi="Helvetica" w:cs="Helvetica"/>
                                    <w:color w:val="FFFFFF" w:themeColor="background1"/>
                                    <w:szCs w:val="24"/>
                                  </w:rPr>
                                  <w:t xml:space="preserve"> Escolano</w:t>
                                </w:r>
                              </w:p>
                              <w:p w14:paraId="4B73754F" w14:textId="77777777" w:rsidR="00EC0190" w:rsidRDefault="00EC0190" w:rsidP="009651F0">
                                <w:pPr>
                                  <w:spacing w:after="0" w:line="240" w:lineRule="auto"/>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7FD641" id="Cuadro de texto 14" o:spid="_x0000_s1035" type="#_x0000_t202" style="position:absolute;left:0;text-align:left;margin-left:-38.3pt;margin-top:606.65pt;width:224.05pt;height:97.9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" filled="f" stroked="f" strokeweight=".5pt">
                    <v:textbox>
                      <w:txbxContent>
                        <w:p w14:paraId="145E2D7A" w14:textId="77777777" w:rsidR="00EC0190" w:rsidRPr="00F80F99" w:rsidRDefault="00EC0190" w:rsidP="009651F0">
                          <w:pPr>
                            <w:spacing w:after="0" w:line="240" w:lineRule="auto"/>
                            <w:rPr>
                              <w:rFonts w:ascii="Helvetica" w:hAnsi="Helvetica" w:cs="Helvetica"/>
                              <w:color w:val="FFFFFF" w:themeColor="background1"/>
                              <w:szCs w:val="24"/>
                            </w:rPr>
                          </w:pPr>
                          <w:r w:rsidRPr="00F80F99">
                            <w:rPr>
                              <w:rFonts w:ascii="Helvetica" w:hAnsi="Helvetica" w:cs="Helvetica"/>
                              <w:color w:val="FFFFFF" w:themeColor="background1"/>
                              <w:szCs w:val="24"/>
                            </w:rPr>
                            <w:t>Autor:</w:t>
                          </w:r>
                        </w:p>
                        <w:p w14:paraId="7C035D8F" w14:textId="210C0C67" w:rsidR="00EC0190" w:rsidRDefault="00EC0190" w:rsidP="009651F0">
                          <w:pPr>
                            <w:spacing w:after="0" w:line="240" w:lineRule="auto"/>
                            <w:rPr>
                              <w:rFonts w:ascii="Helvetica" w:hAnsi="Helvetica" w:cs="Helvetica"/>
                              <w:color w:val="FFFFFF" w:themeColor="background1"/>
                              <w:szCs w:val="24"/>
                            </w:rPr>
                          </w:pPr>
                          <w:r>
                            <w:rPr>
                              <w:rFonts w:ascii="Helvetica" w:hAnsi="Helvetica" w:cs="Helvetica"/>
                              <w:color w:val="FFFFFF" w:themeColor="background1"/>
                              <w:szCs w:val="24"/>
                            </w:rPr>
                            <w:t>Roberto André Vega Guardado</w:t>
                          </w:r>
                        </w:p>
                        <w:p w14:paraId="282938A7" w14:textId="77777777" w:rsidR="00EC0190" w:rsidRPr="00F80F99" w:rsidRDefault="00EC0190" w:rsidP="009651F0">
                          <w:pPr>
                            <w:spacing w:after="0" w:line="240" w:lineRule="auto"/>
                            <w:rPr>
                              <w:rFonts w:ascii="Helvetica" w:hAnsi="Helvetica" w:cs="Helvetica"/>
                              <w:color w:val="FFFFFF" w:themeColor="background1"/>
                              <w:szCs w:val="24"/>
                            </w:rPr>
                          </w:pPr>
                        </w:p>
                        <w:p w14:paraId="506F2254" w14:textId="281918E6" w:rsidR="00EC0190" w:rsidRPr="00F80F99" w:rsidRDefault="00EC0190" w:rsidP="009651F0">
                          <w:pPr>
                            <w:spacing w:after="0" w:line="240" w:lineRule="auto"/>
                            <w:rPr>
                              <w:rFonts w:ascii="Helvetica" w:hAnsi="Helvetica" w:cs="Helvetica"/>
                              <w:color w:val="FFFFFF" w:themeColor="background1"/>
                              <w:szCs w:val="24"/>
                            </w:rPr>
                          </w:pPr>
                          <w:r w:rsidRPr="00F80F99">
                            <w:rPr>
                              <w:rFonts w:ascii="Helvetica" w:hAnsi="Helvetica" w:cs="Helvetica"/>
                              <w:color w:val="FFFFFF" w:themeColor="background1"/>
                              <w:szCs w:val="24"/>
                            </w:rPr>
                            <w:t>Tutor</w:t>
                          </w:r>
                          <w:r>
                            <w:rPr>
                              <w:rFonts w:ascii="Helvetica" w:hAnsi="Helvetica" w:cs="Helvetica"/>
                              <w:color w:val="FFFFFF" w:themeColor="background1"/>
                              <w:szCs w:val="24"/>
                            </w:rPr>
                            <w:t>es</w:t>
                          </w:r>
                          <w:r w:rsidRPr="00F80F99">
                            <w:rPr>
                              <w:rFonts w:ascii="Helvetica" w:hAnsi="Helvetica" w:cs="Helvetica"/>
                              <w:color w:val="FFFFFF" w:themeColor="background1"/>
                              <w:szCs w:val="24"/>
                            </w:rPr>
                            <w:t>:</w:t>
                          </w:r>
                        </w:p>
                        <w:p w14:paraId="65DD032C" w14:textId="6ACFA418" w:rsidR="00EC0190" w:rsidRPr="00F80F99" w:rsidRDefault="00EC0190" w:rsidP="009651F0">
                          <w:pPr>
                            <w:spacing w:after="0" w:line="240" w:lineRule="auto"/>
                            <w:rPr>
                              <w:rFonts w:ascii="Helvetica" w:hAnsi="Helvetica" w:cs="Helvetica"/>
                              <w:color w:val="FFFFFF" w:themeColor="background1"/>
                              <w:szCs w:val="24"/>
                            </w:rPr>
                          </w:pPr>
                          <w:r>
                            <w:rPr>
                              <w:rFonts w:ascii="Helvetica" w:hAnsi="Helvetica" w:cs="Helvetica"/>
                              <w:color w:val="FFFFFF" w:themeColor="background1"/>
                              <w:szCs w:val="24"/>
                            </w:rPr>
                            <w:t xml:space="preserve">Sergio </w:t>
                          </w:r>
                          <w:proofErr w:type="spellStart"/>
                          <w:r>
                            <w:rPr>
                              <w:rFonts w:ascii="Helvetica" w:hAnsi="Helvetica" w:cs="Helvetica"/>
                              <w:color w:val="FFFFFF" w:themeColor="background1"/>
                              <w:szCs w:val="24"/>
                            </w:rPr>
                            <w:t>Orts</w:t>
                          </w:r>
                          <w:proofErr w:type="spellEnd"/>
                          <w:r>
                            <w:rPr>
                              <w:rFonts w:ascii="Helvetica" w:hAnsi="Helvetica" w:cs="Helvetica"/>
                              <w:color w:val="FFFFFF" w:themeColor="background1"/>
                              <w:szCs w:val="24"/>
                            </w:rPr>
                            <w:t xml:space="preserve"> Escolano</w:t>
                          </w:r>
                        </w:p>
                        <w:p w14:paraId="4B73754F" w14:textId="77777777" w:rsidR="00EC0190" w:rsidRDefault="00EC0190" w:rsidP="009651F0">
                          <w:pPr>
                            <w:spacing w:after="0" w:line="240" w:lineRule="auto"/>
                          </w:pPr>
                        </w:p>
                      </w:txbxContent>
                    </v:textbox>
                  </v:shape>
                </w:pict>
              </mc:Fallback>
            </mc:AlternateContent>
          </w:r>
          <w:r w:rsidR="00D611D8" w:rsidRPr="007E14E0">
            <w:rPr>
              <w:rFonts w:cs="Times New Roman"/>
              <w:noProof/>
              <w:lang w:val="es-ES_tradnl" w:eastAsia="es-ES_tradnl"/>
            </w:rPr>
            <mc:AlternateContent>
              <mc:Choice Requires="wps">
                <w:drawing>
                  <wp:anchor distT="0" distB="0" distL="114300" distR="114300" simplePos="0" relativeHeight="251656192" behindDoc="0" locked="0" layoutInCell="1" allowOverlap="1" wp14:anchorId="7B420580" wp14:editId="3C6F920D">
                    <wp:simplePos x="0" y="0"/>
                    <wp:positionH relativeFrom="column">
                      <wp:posOffset>908050</wp:posOffset>
                    </wp:positionH>
                    <wp:positionV relativeFrom="paragraph">
                      <wp:posOffset>4027805</wp:posOffset>
                    </wp:positionV>
                    <wp:extent cx="5176383" cy="723163"/>
                    <wp:effectExtent l="0" t="0" r="0" b="0"/>
                    <wp:wrapNone/>
                    <wp:docPr id="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76383" cy="723163"/>
                            </a:xfrm>
                            <a:prstGeom prst="rect">
                              <a:avLst/>
                            </a:prstGeom>
                            <a:noFill/>
                            <a:ln w="9525">
                              <a:noFill/>
                              <a:miter lim="800000"/>
                              <a:headEnd/>
                              <a:tailEnd/>
                            </a:ln>
                          </wps:spPr>
                          <wps:txbx>
                            <w:txbxContent>
                              <w:sdt>
                                <w:sdtPr>
                                  <w:rPr>
                                    <w:rFonts w:ascii="Helvetica" w:hAnsi="Helvetica" w:cs="Helvetica"/>
                                    <w:caps/>
                                    <w:color w:val="FFFFFF" w:themeColor="background1"/>
                                    <w:sz w:val="40"/>
                                    <w:szCs w:val="40"/>
                                  </w:rPr>
                                  <w:alias w:val="Subtítulo"/>
                                  <w:tag w:val=""/>
                                  <w:id w:val="1913810599"/>
                                  <w:dataBinding w:prefixMappings="xmlns:ns0='http://purl.org/dc/elements/1.1/' xmlns:ns1='http://schemas.openxmlformats.org/package/2006/metadata/core-properties' " w:xpath="/ns1:coreProperties[1]/ns0:subject[1]" w:storeItemID="{6C3C8BC8-F283-45AE-878A-BAB7291924A1}"/>
                                  <w:text/>
                                </w:sdtPr>
                                <w:sdtContent>
                                  <w:p w14:paraId="0824FF3A" w14:textId="552957B1" w:rsidR="00EC0190" w:rsidRPr="00AA477D" w:rsidRDefault="00EC0190" w:rsidP="00BA3589">
                                    <w:pPr>
                                      <w:pStyle w:val="Sinespaciado"/>
                                      <w:spacing w:before="240"/>
                                      <w:rPr>
                                        <w:rFonts w:ascii="Helvetica" w:hAnsi="Helvetica" w:cs="Helvetica"/>
                                        <w:caps/>
                                        <w:color w:val="FFFFFF" w:themeColor="background1"/>
                                        <w:sz w:val="40"/>
                                        <w:szCs w:val="40"/>
                                      </w:rPr>
                                    </w:pPr>
                                    <w:r w:rsidRPr="00AA477D">
                                      <w:rPr>
                                        <w:rFonts w:ascii="Helvetica" w:hAnsi="Helvetica" w:cs="Helvetica"/>
                                        <w:caps/>
                                        <w:color w:val="FFFFFF" w:themeColor="background1"/>
                                        <w:sz w:val="40"/>
                                        <w:szCs w:val="40"/>
                                      </w:rPr>
                                      <w:t>grado en ingeniería informática</w:t>
                                    </w:r>
                                  </w:p>
                                </w:sdtContent>
                              </w:sdt>
                              <w:p w14:paraId="0E5FFCD6" w14:textId="77777777" w:rsidR="00EC0190" w:rsidRDefault="00EC0190"/>
                            </w:txbxContent>
                          </wps:txbx>
                          <wps:bodyPr rot="0" vert="horz" wrap="square" lIns="91440" tIns="45720" rIns="91440" bIns="45720" anchor="t" anchorCtr="0">
                            <a:noAutofit/>
                          </wps:bodyPr>
                        </wps:wsp>
                      </a:graphicData>
                    </a:graphic>
                  </wp:anchor>
                </w:drawing>
              </mc:Choice>
              <mc:Fallback>
                <w:pict>
                  <v:shape w14:anchorId="7B420580" id="_x0000_s1036" type="#_x0000_t202" style="position:absolute;left:0;text-align:left;margin-left:71.5pt;margin-top:317.15pt;width:407.6pt;height:56.95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" filled="f" stroked="f">
                    <v:textbox>
                      <w:txbxContent>
                        <w:sdt>
                          <w:sdtPr>
                            <w:rPr>
                              <w:rFonts w:ascii="Helvetica" w:hAnsi="Helvetica" w:cs="Helvetica"/>
                              <w:caps/>
                              <w:color w:val="FFFFFF" w:themeColor="background1"/>
                              <w:sz w:val="40"/>
                              <w:szCs w:val="40"/>
                            </w:rPr>
                            <w:alias w:val="Subtítulo"/>
                            <w:tag w:val=""/>
                            <w:id w:val="1913810599"/>
                            <w:dataBinding w:prefixMappings="xmlns:ns0='http://purl.org/dc/elements/1.1/' xmlns:ns1='http://schemas.openxmlformats.org/package/2006/metadata/core-properties' " w:xpath="/ns1:coreProperties[1]/ns0:subject[1]" w:storeItemID="{6C3C8BC8-F283-45AE-878A-BAB7291924A1}"/>
                            <w:text/>
                          </w:sdtPr>
                          <w:sdtContent>
                            <w:p w14:paraId="0824FF3A" w14:textId="552957B1" w:rsidR="00EC0190" w:rsidRPr="00AA477D" w:rsidRDefault="00EC0190" w:rsidP="00BA3589">
                              <w:pPr>
                                <w:pStyle w:val="Sinespaciado"/>
                                <w:spacing w:before="240"/>
                                <w:rPr>
                                  <w:rFonts w:ascii="Helvetica" w:hAnsi="Helvetica" w:cs="Helvetica"/>
                                  <w:caps/>
                                  <w:color w:val="FFFFFF" w:themeColor="background1"/>
                                  <w:sz w:val="40"/>
                                  <w:szCs w:val="40"/>
                                </w:rPr>
                              </w:pPr>
                              <w:r w:rsidRPr="00AA477D">
                                <w:rPr>
                                  <w:rFonts w:ascii="Helvetica" w:hAnsi="Helvetica" w:cs="Helvetica"/>
                                  <w:caps/>
                                  <w:color w:val="FFFFFF" w:themeColor="background1"/>
                                  <w:sz w:val="40"/>
                                  <w:szCs w:val="40"/>
                                </w:rPr>
                                <w:t>grado en ingeniería informática</w:t>
                              </w:r>
                            </w:p>
                          </w:sdtContent>
                        </w:sdt>
                        <w:p w14:paraId="0E5FFCD6" w14:textId="77777777" w:rsidR="00EC0190" w:rsidRDefault="00EC0190"/>
                      </w:txbxContent>
                    </v:textbox>
                  </v:shape>
                </w:pict>
              </mc:Fallback>
            </mc:AlternateContent>
          </w:r>
          <w:r w:rsidR="00D611D8" w:rsidRPr="007E14E0">
            <w:rPr>
              <w:rFonts w:cs="Times New Roman"/>
              <w:noProof/>
              <w:lang w:val="es-ES_tradnl" w:eastAsia="es-ES_tradnl"/>
            </w:rPr>
            <w:drawing>
              <wp:anchor distT="0" distB="0" distL="114300" distR="114300" simplePos="0" relativeHeight="251662336" behindDoc="0" locked="0" layoutInCell="1" allowOverlap="1" wp14:anchorId="29D3502B" wp14:editId="1F42C6C1">
                <wp:simplePos x="0" y="0"/>
                <wp:positionH relativeFrom="column">
                  <wp:posOffset>-454660</wp:posOffset>
                </wp:positionH>
                <wp:positionV relativeFrom="paragraph">
                  <wp:posOffset>3791585</wp:posOffset>
                </wp:positionV>
                <wp:extent cx="1344930" cy="1151255"/>
                <wp:effectExtent l="0" t="0" r="1270" b="0"/>
                <wp:wrapSquare wrapText="bothSides"/>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Emblema Ingeniería Informática.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344930" cy="1151255"/>
                        </a:xfrm>
                        <a:prstGeom prst="rect">
                          <a:avLst/>
                        </a:prstGeom>
                      </pic:spPr>
                    </pic:pic>
                  </a:graphicData>
                </a:graphic>
                <wp14:sizeRelH relativeFrom="page">
                  <wp14:pctWidth>0</wp14:pctWidth>
                </wp14:sizeRelH>
                <wp14:sizeRelV relativeFrom="page">
                  <wp14:pctHeight>0</wp14:pctHeight>
                </wp14:sizeRelV>
              </wp:anchor>
            </w:drawing>
          </w:r>
          <w:r w:rsidR="00A35228" w:rsidRPr="007E14E0">
            <w:rPr>
              <w:rFonts w:cs="Times New Roman"/>
              <w:noProof/>
              <w:lang w:val="es-ES_tradnl" w:eastAsia="es-ES_tradnl"/>
            </w:rPr>
            <mc:AlternateContent>
              <mc:Choice Requires="wpg">
                <w:drawing>
                  <wp:anchor distT="0" distB="0" distL="114300" distR="114300" simplePos="0" relativeHeight="251652096" behindDoc="1" locked="0" layoutInCell="1" allowOverlap="1" wp14:anchorId="3385EEBD" wp14:editId="5FCF9F45">
                    <wp:simplePos x="0" y="0"/>
                    <wp:positionH relativeFrom="page">
                      <wp:posOffset>0</wp:posOffset>
                    </wp:positionH>
                    <wp:positionV relativeFrom="page">
                      <wp:posOffset>8521700</wp:posOffset>
                    </wp:positionV>
                    <wp:extent cx="7595235" cy="2145665"/>
                    <wp:effectExtent l="0" t="0" r="24765" b="13335"/>
                    <wp:wrapNone/>
                    <wp:docPr id="119" name="Grupo 119"/>
                    <wp:cNvGraphicFramePr/>
                    <a:graphic xmlns:a="http://schemas.openxmlformats.org/drawingml/2006/main">
                      <a:graphicData uri="http://schemas.microsoft.com/office/word/2010/wordprocessingGroup">
                        <wpg:wgp>
                          <wpg:cNvGrpSpPr/>
                          <wpg:grpSpPr>
                            <a:xfrm>
                              <a:off x="0" y="0"/>
                              <a:ext cx="7595235" cy="2145665"/>
                              <a:chOff x="0" y="7315200"/>
                              <a:chExt cx="6911158" cy="1956550"/>
                            </a:xfrm>
                          </wpg:grpSpPr>
                          <wps:wsp>
                            <wps:cNvPr id="120" name="Rectángulo 120"/>
                            <wps:cNvSpPr/>
                            <wps:spPr>
                              <a:xfrm>
                                <a:off x="0" y="7315200"/>
                                <a:ext cx="6858000" cy="143182"/>
                              </a:xfrm>
                              <a:prstGeom prst="rect">
                                <a:avLst/>
                              </a:prstGeom>
                              <a:solidFill>
                                <a:srgbClr val="211C1E"/>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 name="Rectángulo 121"/>
                            <wps:cNvSpPr/>
                            <wps:spPr>
                              <a:xfrm>
                                <a:off x="0" y="7468065"/>
                                <a:ext cx="6911158" cy="1803685"/>
                              </a:xfrm>
                              <a:prstGeom prst="rect">
                                <a:avLst/>
                              </a:prstGeom>
                              <a:solidFill>
                                <a:srgbClr val="211C1E"/>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9A203C4" w14:textId="77777777" w:rsidR="00EC0190" w:rsidRDefault="00EC0190">
                                  <w:pPr>
                                    <w:pStyle w:val="Sinespaciado"/>
                                    <w:rPr>
                                      <w:color w:val="FFFFFF" w:themeColor="background1"/>
                                      <w:sz w:val="32"/>
                                      <w:szCs w:val="32"/>
                                    </w:rPr>
                                  </w:pPr>
                                </w:p>
                                <w:p w14:paraId="177757FD" w14:textId="77777777" w:rsidR="00EC0190" w:rsidRDefault="00EC0190">
                                  <w:pPr>
                                    <w:pStyle w:val="Sinespaciado"/>
                                    <w:rPr>
                                      <w:caps/>
                                      <w:color w:val="FFFFFF" w:themeColor="background1"/>
                                    </w:rPr>
                                  </w:pPr>
                                </w:p>
                              </w:txbxContent>
                            </wps:txbx>
                            <wps:bodyPr rot="0" spcFirstLastPara="0" vertOverflow="overflow" horzOverflow="overflow" vert="horz" wrap="square" lIns="457200" tIns="182880" rIns="457200" bIns="457200" numCol="1" spcCol="0" rtlCol="0" fromWordArt="0" anchor="b"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3385EEBD" id="_x0000_s1037" style="position:absolute;left:0;text-align:left;margin-left:0;margin-top:671pt;width:598.05pt;height:168.95pt;z-index:-251664384;mso-position-horizontal-relative:page;mso-position-vertical-relative:page" coordorigin=",73152" coordsize="69111,195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">
                    <v:rect id="Rectángulo 120" o:spid="_x0000_s1038" style="position:absolute;top:73152;width:68580;height:143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" fillcolor="#211c1e" strokecolor="black [3213]" strokeweight="1pt"/>
                    <v:rect id="Rectángulo 121" o:spid="_x0000_s1039" style="position:absolute;top:74680;width:69111;height:18037;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" fillcolor="#211c1e" strokecolor="black [3213]" strokeweight="1pt">
                      <v:textbox inset="36pt,14.4pt,36pt,36pt">
                        <w:txbxContent>
                          <w:p w14:paraId="39A203C4" w14:textId="77777777" w:rsidR="00EC0190" w:rsidRDefault="00EC0190">
                            <w:pPr>
                              <w:pStyle w:val="Sinespaciado"/>
                              <w:rPr>
                                <w:color w:val="FFFFFF" w:themeColor="background1"/>
                                <w:sz w:val="32"/>
                                <w:szCs w:val="32"/>
                              </w:rPr>
                            </w:pPr>
                          </w:p>
                          <w:p w14:paraId="177757FD" w14:textId="77777777" w:rsidR="00EC0190" w:rsidRDefault="00EC0190">
                            <w:pPr>
                              <w:pStyle w:val="Sinespaciado"/>
                              <w:rPr>
                                <w:caps/>
                                <w:color w:val="FFFFFF" w:themeColor="background1"/>
                              </w:rPr>
                            </w:pPr>
                          </w:p>
                        </w:txbxContent>
                      </v:textbox>
                    </v:rect>
                    <w10:wrap anchorx="page" anchory="page"/>
                  </v:group>
                </w:pict>
              </mc:Fallback>
            </mc:AlternateContent>
          </w:r>
          <w:r w:rsidR="00F80F99" w:rsidRPr="007E14E0">
            <w:rPr>
              <w:rFonts w:cs="Times New Roman"/>
              <w:noProof/>
              <w:lang w:val="es-ES_tradnl" w:eastAsia="es-ES_tradnl"/>
            </w:rPr>
            <mc:AlternateContent>
              <mc:Choice Requires="wps">
                <w:drawing>
                  <wp:anchor distT="45720" distB="45720" distL="114300" distR="114300" simplePos="0" relativeHeight="251659776" behindDoc="0" locked="0" layoutInCell="1" allowOverlap="1" wp14:anchorId="2F97B593" wp14:editId="3B1E0D02">
                    <wp:simplePos x="0" y="0"/>
                    <wp:positionH relativeFrom="column">
                      <wp:posOffset>-532206</wp:posOffset>
                    </wp:positionH>
                    <wp:positionV relativeFrom="paragraph">
                      <wp:posOffset>7284314</wp:posOffset>
                    </wp:positionV>
                    <wp:extent cx="3949700" cy="409575"/>
                    <wp:effectExtent l="0" t="0" r="0" b="0"/>
                    <wp:wrapSquare wrapText="bothSides"/>
                    <wp:docPr id="1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49700" cy="409575"/>
                            </a:xfrm>
                            <a:prstGeom prst="rect">
                              <a:avLst/>
                            </a:prstGeom>
                            <a:noFill/>
                            <a:ln w="9525">
                              <a:noFill/>
                              <a:miter lim="800000"/>
                              <a:headEnd/>
                              <a:tailEnd/>
                            </a:ln>
                          </wps:spPr>
                          <wps:txbx>
                            <w:txbxContent>
                              <w:p w14:paraId="6224B99B" w14:textId="77777777" w:rsidR="00EC0190" w:rsidRPr="00F80F99" w:rsidRDefault="00EC0190">
                                <w:pPr>
                                  <w:rPr>
                                    <w:rFonts w:ascii="Helvetica" w:hAnsi="Helvetica" w:cs="Helvetica"/>
                                    <w:color w:val="FFFFFF" w:themeColor="background1"/>
                                    <w:sz w:val="40"/>
                                    <w:szCs w:val="40"/>
                                  </w:rPr>
                                </w:pPr>
                                <w:r w:rsidRPr="00F80F99">
                                  <w:rPr>
                                    <w:rFonts w:ascii="Helvetica" w:hAnsi="Helvetica" w:cs="Helvetica"/>
                                    <w:color w:val="FFFFFF" w:themeColor="background1"/>
                                    <w:sz w:val="40"/>
                                    <w:szCs w:val="40"/>
                                  </w:rPr>
                                  <w:t>Trabajo Fin de Grado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97B593" id="_x0000_s1040" type="#_x0000_t202" style="position:absolute;left:0;text-align:left;margin-left:-41.9pt;margin-top:573.55pt;width:311pt;height:32.25pt;z-index:2516597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" filled="f" stroked="f">
                    <v:textbox>
                      <w:txbxContent>
                        <w:p w14:paraId="6224B99B" w14:textId="77777777" w:rsidR="00EC0190" w:rsidRPr="00F80F99" w:rsidRDefault="00EC0190">
                          <w:pPr>
                            <w:rPr>
                              <w:rFonts w:ascii="Helvetica" w:hAnsi="Helvetica" w:cs="Helvetica"/>
                              <w:color w:val="FFFFFF" w:themeColor="background1"/>
                              <w:sz w:val="40"/>
                              <w:szCs w:val="40"/>
                            </w:rPr>
                          </w:pPr>
                          <w:r w:rsidRPr="00F80F99">
                            <w:rPr>
                              <w:rFonts w:ascii="Helvetica" w:hAnsi="Helvetica" w:cs="Helvetica"/>
                              <w:color w:val="FFFFFF" w:themeColor="background1"/>
                              <w:sz w:val="40"/>
                              <w:szCs w:val="40"/>
                            </w:rPr>
                            <w:t>Trabajo Fin de Grado</w:t>
                          </w:r>
                        </w:p>
                      </w:txbxContent>
                    </v:textbox>
                    <w10:wrap type="square"/>
                  </v:shape>
                </w:pict>
              </mc:Fallback>
            </mc:AlternateContent>
          </w:r>
          <w:r w:rsidR="009A7F84" w:rsidRPr="007E14E0">
            <w:rPr>
              <w:rFonts w:cs="Times New Roman"/>
            </w:rPr>
            <w:br w:type="page"/>
          </w:r>
        </w:p>
        <w:p w14:paraId="39269D82" w14:textId="21F7441C" w:rsidR="008C32F5" w:rsidRPr="007E14E0" w:rsidRDefault="009364C8" w:rsidP="00A94C9A">
          <w:pPr>
            <w:rPr>
              <w:rFonts w:cs="Times New Roman"/>
            </w:rPr>
            <w:sectPr w:rsidR="008C32F5" w:rsidRPr="007E14E0" w:rsidSect="006E3F8E">
              <w:footerReference w:type="even" r:id="rId12"/>
              <w:footerReference w:type="default" r:id="rId13"/>
              <w:footerReference w:type="first" r:id="rId14"/>
              <w:type w:val="continuous"/>
              <w:pgSz w:w="11906" w:h="16838"/>
              <w:pgMar w:top="1701" w:right="1418" w:bottom="1418" w:left="1418" w:header="709" w:footer="709" w:gutter="0"/>
              <w:pgNumType w:start="0"/>
              <w:cols w:space="708"/>
              <w:titlePg/>
              <w:docGrid w:linePitch="360"/>
            </w:sectPr>
          </w:pPr>
        </w:p>
      </w:sdtContent>
    </w:sdt>
    <w:p w14:paraId="6F7A773C" w14:textId="2AA4BF6C" w:rsidR="00D50063" w:rsidRPr="007E14E0" w:rsidRDefault="00D50063" w:rsidP="00D50063">
      <w:pPr>
        <w:tabs>
          <w:tab w:val="left" w:pos="7823"/>
        </w:tabs>
        <w:rPr>
          <w:rFonts w:cs="Times New Roman"/>
        </w:rPr>
      </w:pPr>
    </w:p>
    <w:p w14:paraId="301DAA02" w14:textId="77777777" w:rsidR="00D50063" w:rsidRPr="007E14E0" w:rsidRDefault="00D50063" w:rsidP="00D50063">
      <w:pPr>
        <w:tabs>
          <w:tab w:val="left" w:pos="7823"/>
        </w:tabs>
        <w:rPr>
          <w:rFonts w:cs="Times New Roman"/>
        </w:rPr>
      </w:pPr>
    </w:p>
    <w:p w14:paraId="7D0FCABE" w14:textId="77777777" w:rsidR="00D50063" w:rsidRPr="007E14E0" w:rsidRDefault="00D50063" w:rsidP="00D50063">
      <w:pPr>
        <w:tabs>
          <w:tab w:val="left" w:pos="7823"/>
        </w:tabs>
        <w:rPr>
          <w:rFonts w:cs="Times New Roman"/>
        </w:rPr>
      </w:pPr>
    </w:p>
    <w:p w14:paraId="61E1C7D1" w14:textId="77777777" w:rsidR="00D50063" w:rsidRPr="007E14E0" w:rsidRDefault="00D50063" w:rsidP="00D50063">
      <w:pPr>
        <w:tabs>
          <w:tab w:val="left" w:pos="7823"/>
        </w:tabs>
        <w:rPr>
          <w:rFonts w:cs="Times New Roman"/>
        </w:rPr>
      </w:pPr>
    </w:p>
    <w:p w14:paraId="2DBB933D" w14:textId="77777777" w:rsidR="00D50063" w:rsidRPr="007E14E0" w:rsidRDefault="00D50063" w:rsidP="00D50063">
      <w:pPr>
        <w:tabs>
          <w:tab w:val="left" w:pos="7823"/>
        </w:tabs>
        <w:rPr>
          <w:rFonts w:cs="Times New Roman"/>
        </w:rPr>
      </w:pPr>
    </w:p>
    <w:p w14:paraId="100C5DBC" w14:textId="77777777" w:rsidR="00D50063" w:rsidRPr="007E14E0" w:rsidRDefault="00D50063" w:rsidP="00D50063">
      <w:pPr>
        <w:tabs>
          <w:tab w:val="left" w:pos="7823"/>
        </w:tabs>
        <w:rPr>
          <w:rFonts w:cs="Times New Roman"/>
        </w:rPr>
      </w:pPr>
    </w:p>
    <w:p w14:paraId="44287F8A" w14:textId="77777777" w:rsidR="00D50063" w:rsidRPr="007E14E0" w:rsidRDefault="00D50063" w:rsidP="00D50063">
      <w:pPr>
        <w:rPr>
          <w:rFonts w:cs="Times New Roman"/>
        </w:rPr>
      </w:pPr>
    </w:p>
    <w:p w14:paraId="0D5067A9" w14:textId="60B1B071" w:rsidR="00D50063" w:rsidRPr="007E14E0" w:rsidRDefault="00D50063" w:rsidP="00D50063">
      <w:pPr>
        <w:rPr>
          <w:rFonts w:cs="Times New Roman"/>
        </w:rPr>
      </w:pPr>
    </w:p>
    <w:p w14:paraId="24A87CEC" w14:textId="77777777" w:rsidR="00D50063" w:rsidRPr="00F57A89" w:rsidRDefault="00D50063" w:rsidP="00F57A89">
      <w:pPr>
        <w:jc w:val="right"/>
        <w:rPr>
          <w:b/>
          <w:sz w:val="32"/>
          <w:szCs w:val="32"/>
        </w:rPr>
      </w:pPr>
      <w:r w:rsidRPr="00F57A89">
        <w:rPr>
          <w:b/>
          <w:sz w:val="32"/>
          <w:szCs w:val="32"/>
        </w:rPr>
        <w:t>Agradecimientos</w:t>
      </w:r>
    </w:p>
    <w:p w14:paraId="2611D8FA" w14:textId="77777777" w:rsidR="00FD6252" w:rsidRDefault="00530F71" w:rsidP="00530F71">
      <w:pPr>
        <w:spacing w:after="160" w:line="259" w:lineRule="auto"/>
        <w:jc w:val="right"/>
        <w:rPr>
          <w:rFonts w:cs="Times New Roman"/>
        </w:rPr>
      </w:pPr>
      <w:r>
        <w:rPr>
          <w:rFonts w:cs="Times New Roman"/>
        </w:rPr>
        <w:t>A mi tutor</w:t>
      </w:r>
      <w:r w:rsidR="00FD6252">
        <w:rPr>
          <w:rFonts w:cs="Times New Roman"/>
        </w:rPr>
        <w:t xml:space="preserve"> por todo el tiempo dedicado </w:t>
      </w:r>
    </w:p>
    <w:p w14:paraId="2D58B16B" w14:textId="77777777" w:rsidR="007301B2" w:rsidRDefault="00FD6252" w:rsidP="00530F71">
      <w:pPr>
        <w:spacing w:after="160" w:line="259" w:lineRule="auto"/>
        <w:jc w:val="right"/>
        <w:rPr>
          <w:rFonts w:cs="Times New Roman"/>
        </w:rPr>
      </w:pPr>
      <w:r>
        <w:rPr>
          <w:rFonts w:cs="Times New Roman"/>
        </w:rPr>
        <w:t>para que el proyecto saliera adelante.</w:t>
      </w:r>
      <w:r w:rsidR="007301B2">
        <w:rPr>
          <w:rFonts w:cs="Times New Roman"/>
        </w:rPr>
        <w:t xml:space="preserve"> </w:t>
      </w:r>
    </w:p>
    <w:p w14:paraId="08092D77" w14:textId="77777777" w:rsidR="007301B2" w:rsidRDefault="007301B2" w:rsidP="00530F71">
      <w:pPr>
        <w:spacing w:after="160" w:line="259" w:lineRule="auto"/>
        <w:jc w:val="right"/>
        <w:rPr>
          <w:rFonts w:cs="Times New Roman"/>
        </w:rPr>
      </w:pPr>
      <w:r>
        <w:rPr>
          <w:rFonts w:cs="Times New Roman"/>
        </w:rPr>
        <w:t xml:space="preserve">Y a mi compañera por todo el apoyo </w:t>
      </w:r>
    </w:p>
    <w:p w14:paraId="2034B191" w14:textId="59713D8E" w:rsidR="007301B2" w:rsidRPr="007E14E0" w:rsidRDefault="007301B2" w:rsidP="007301B2">
      <w:pPr>
        <w:spacing w:after="160" w:line="259" w:lineRule="auto"/>
        <w:jc w:val="right"/>
        <w:rPr>
          <w:rFonts w:cs="Times New Roman"/>
        </w:rPr>
      </w:pPr>
      <w:r>
        <w:rPr>
          <w:rFonts w:cs="Times New Roman"/>
        </w:rPr>
        <w:t>y por acompañarme durante el largo trayecto.</w:t>
      </w:r>
    </w:p>
    <w:p w14:paraId="364B3EBF" w14:textId="5BDF7470" w:rsidR="00810ECD" w:rsidRPr="007E14E0" w:rsidRDefault="00810ECD">
      <w:pPr>
        <w:spacing w:after="160" w:line="259" w:lineRule="auto"/>
        <w:jc w:val="left"/>
        <w:rPr>
          <w:rFonts w:eastAsiaTheme="majorEastAsia" w:cs="Times New Roman"/>
          <w:b/>
          <w:smallCaps/>
          <w:color w:val="000000" w:themeColor="text1"/>
          <w:sz w:val="32"/>
          <w:szCs w:val="32"/>
        </w:rPr>
      </w:pPr>
      <w:r w:rsidRPr="007E14E0">
        <w:rPr>
          <w:rFonts w:cs="Times New Roman"/>
        </w:rPr>
        <w:br w:type="page"/>
      </w:r>
    </w:p>
    <w:p w14:paraId="3CB35A16" w14:textId="3042BB65" w:rsidR="00A1552E" w:rsidRDefault="00FD6252" w:rsidP="003832F4">
      <w:pPr>
        <w:rPr>
          <w:b/>
          <w:sz w:val="32"/>
          <w:szCs w:val="32"/>
        </w:rPr>
      </w:pPr>
      <w:r w:rsidRPr="00FD6252">
        <w:rPr>
          <w:b/>
          <w:sz w:val="32"/>
          <w:szCs w:val="32"/>
        </w:rPr>
        <w:lastRenderedPageBreak/>
        <w:t>Motivación</w:t>
      </w:r>
    </w:p>
    <w:p w14:paraId="0B1BE158" w14:textId="4ADB5BCB" w:rsidR="00FD6252" w:rsidRDefault="009B1363" w:rsidP="007301B2">
      <w:r>
        <w:t xml:space="preserve">El motivo </w:t>
      </w:r>
      <w:r w:rsidR="00FC1971">
        <w:t>principal</w:t>
      </w:r>
      <w:r w:rsidR="002D1B4F">
        <w:t xml:space="preserve"> para emprender este proyecto era el de desarrollar un sistema seguro.</w:t>
      </w:r>
      <w:r w:rsidR="00FC1971">
        <w:t xml:space="preserve"> </w:t>
      </w:r>
      <w:r w:rsidR="00887BEC">
        <w:t xml:space="preserve">Y así poder poner en practica los conocimientos de seguridad adquiridos en la carrera. Así surgió la idea de un sistema de medicina, donde los datos con los que se trabaja son muy importantes y tienen que estar seguros en todo momento. </w:t>
      </w:r>
    </w:p>
    <w:p w14:paraId="5C5D4500" w14:textId="08BE91CA" w:rsidR="00887BEC" w:rsidRDefault="005F70D2" w:rsidP="007301B2">
      <w:r>
        <w:t>Se fue desarrollando esa idea inicial</w:t>
      </w:r>
      <w:r w:rsidR="00887BEC">
        <w:t xml:space="preserve"> </w:t>
      </w:r>
      <w:r>
        <w:t xml:space="preserve">hasta llegar al sistema planteado en este proyecto, un sistema online seguro para su uso en telemedicina. Con el objetivo de aportar un sistema donde se garantice la seguridad de los datos de los usuarios y además proporcionar una ayuda en la comunicación </w:t>
      </w:r>
      <w:r w:rsidR="007A2D4E">
        <w:t xml:space="preserve">entre médico y paciente, es decir, proporcionar otra alternativa </w:t>
      </w:r>
      <w:del w:id="0" w:author="Microsoft Office User" w:date="2018-09-05T09:43:00Z">
        <w:r w:rsidR="007A2D4E" w:rsidDel="007A2D4E">
          <w:delText>a  acudir</w:delText>
        </w:r>
      </w:del>
      <w:ins w:id="1" w:author="Microsoft Office User" w:date="2018-09-05T09:43:00Z">
        <w:r w:rsidR="007A2D4E">
          <w:t xml:space="preserve">a </w:t>
        </w:r>
      </w:ins>
      <w:r w:rsidR="007A2D4E">
        <w:t xml:space="preserve">que una persona </w:t>
      </w:r>
      <w:ins w:id="2" w:author="Microsoft Office User" w:date="2018-09-05T09:43:00Z">
        <w:r w:rsidR="007A2D4E">
          <w:t>acud</w:t>
        </w:r>
      </w:ins>
      <w:r w:rsidR="007A2D4E">
        <w:t>a presencialmente a visitar a un médico, ya que mucha gente no tiene tantas facilidades para ello.</w:t>
      </w:r>
    </w:p>
    <w:p w14:paraId="0DBFD634" w14:textId="1EFE38E3" w:rsidR="007A2D4E" w:rsidRPr="00FD6252" w:rsidRDefault="007A2D4E" w:rsidP="003A2B44">
      <w:r>
        <w:t xml:space="preserve">Personalmente opino que es una idea muy interesante </w:t>
      </w:r>
      <w:r w:rsidR="00A15490">
        <w:t>con futuro para seguir desarrollándola y que tarde o temprano acabaremos utilizando sistemas similares, tanto para facilitar el trabajo al médico como para comodidad personal nuestra.</w:t>
      </w:r>
    </w:p>
    <w:p w14:paraId="5F8BE37C" w14:textId="77777777" w:rsidR="00870ECD" w:rsidRPr="007E14E0" w:rsidRDefault="00870ECD" w:rsidP="003A2B44"/>
    <w:p w14:paraId="38ADD3E2" w14:textId="77777777" w:rsidR="00254ADB" w:rsidRPr="007E14E0" w:rsidRDefault="00254ADB" w:rsidP="003A2B44"/>
    <w:p w14:paraId="7FA6580B" w14:textId="77777777" w:rsidR="00254ADB" w:rsidRPr="007E14E0" w:rsidRDefault="00254ADB" w:rsidP="003A2B44">
      <w:pPr>
        <w:rPr>
          <w:rFonts w:ascii="Times New Roman" w:hAnsi="Times New Roman"/>
        </w:rPr>
      </w:pPr>
    </w:p>
    <w:p w14:paraId="2B8CA11F" w14:textId="77777777" w:rsidR="00254ADB" w:rsidRPr="007E14E0" w:rsidRDefault="00254ADB" w:rsidP="003A2B44"/>
    <w:p w14:paraId="4D0DF74E" w14:textId="77777777" w:rsidR="00254ADB" w:rsidRPr="007E14E0" w:rsidRDefault="00254ADB" w:rsidP="003A2B44"/>
    <w:p w14:paraId="2BD54B65" w14:textId="77777777" w:rsidR="00254ADB" w:rsidRPr="007E14E0" w:rsidRDefault="00254ADB" w:rsidP="003A2B44"/>
    <w:p w14:paraId="30BA3649" w14:textId="77777777" w:rsidR="00254ADB" w:rsidRPr="007E14E0" w:rsidRDefault="00254ADB" w:rsidP="003A2B44"/>
    <w:p w14:paraId="72C16B21" w14:textId="77777777" w:rsidR="00254ADB" w:rsidRPr="007E14E0" w:rsidRDefault="00254ADB" w:rsidP="003A2B44"/>
    <w:p w14:paraId="0137BE50" w14:textId="77777777" w:rsidR="00254ADB" w:rsidRPr="007E14E0" w:rsidRDefault="00254ADB" w:rsidP="003A2B44"/>
    <w:p w14:paraId="528CB723" w14:textId="77777777" w:rsidR="00254ADB" w:rsidRPr="007E14E0" w:rsidRDefault="00254ADB" w:rsidP="003A2B44"/>
    <w:p w14:paraId="7B5A9CC5" w14:textId="77777777" w:rsidR="00254ADB" w:rsidRPr="007E14E0" w:rsidRDefault="00254ADB" w:rsidP="003A2B44"/>
    <w:p w14:paraId="5E3D1BD0" w14:textId="77777777" w:rsidR="00254ADB" w:rsidRPr="007E14E0" w:rsidRDefault="00254ADB" w:rsidP="003A2B44"/>
    <w:p w14:paraId="6960EA47" w14:textId="77777777" w:rsidR="00254ADB" w:rsidRPr="007E14E0" w:rsidRDefault="00254ADB" w:rsidP="003A2B44"/>
    <w:p w14:paraId="46089F54" w14:textId="77777777" w:rsidR="00254ADB" w:rsidRPr="007E14E0" w:rsidRDefault="00254ADB" w:rsidP="003A2B44"/>
    <w:p w14:paraId="53D524D1" w14:textId="77777777" w:rsidR="00254ADB" w:rsidRPr="007E14E0" w:rsidRDefault="00254ADB" w:rsidP="003A2B44"/>
    <w:p w14:paraId="32F254D2" w14:textId="0AAFE372" w:rsidR="00254ADB" w:rsidRPr="007E14E0" w:rsidRDefault="003A2B44" w:rsidP="003A2B44">
      <w:r>
        <w:tab/>
      </w:r>
    </w:p>
    <w:p w14:paraId="7B55727F" w14:textId="77777777" w:rsidR="00223748" w:rsidRPr="007E14E0" w:rsidRDefault="00223748" w:rsidP="003A2B44"/>
    <w:p w14:paraId="09C33AAC" w14:textId="77777777" w:rsidR="00C07735" w:rsidRPr="007E14E0" w:rsidRDefault="00C07735" w:rsidP="003A2B44"/>
    <w:p w14:paraId="532E34FF" w14:textId="45F6518D" w:rsidR="00F303CD" w:rsidRDefault="00F303CD" w:rsidP="003A2B44"/>
    <w:p w14:paraId="15A3575B" w14:textId="365AFC53" w:rsidR="003A2B44" w:rsidRDefault="003A2B44" w:rsidP="003A2B44">
      <w:pPr>
        <w:rPr>
          <w:lang w:eastAsia="es-ES_tradnl"/>
        </w:rPr>
      </w:pPr>
    </w:p>
    <w:p w14:paraId="5B8ED3D1" w14:textId="1160E6B3" w:rsidR="003A2B44" w:rsidRDefault="003A2B44" w:rsidP="003A2B44">
      <w:pPr>
        <w:rPr>
          <w:lang w:eastAsia="es-ES_tradnl"/>
        </w:rPr>
      </w:pPr>
    </w:p>
    <w:p w14:paraId="4D7F1879" w14:textId="1FDAC3AF" w:rsidR="003A2B44" w:rsidRDefault="003A2B44" w:rsidP="003A2B44">
      <w:pPr>
        <w:rPr>
          <w:lang w:eastAsia="es-ES_tradnl"/>
        </w:rPr>
      </w:pPr>
    </w:p>
    <w:p w14:paraId="2691CF5E" w14:textId="42CD04DE" w:rsidR="003A2B44" w:rsidRDefault="003A2B44" w:rsidP="003A2B44">
      <w:pPr>
        <w:rPr>
          <w:lang w:eastAsia="es-ES_tradnl"/>
        </w:rPr>
      </w:pPr>
    </w:p>
    <w:p w14:paraId="4E408992" w14:textId="1CEA8679" w:rsidR="003A2B44" w:rsidRDefault="003A2B44" w:rsidP="003A2B44">
      <w:pPr>
        <w:rPr>
          <w:lang w:eastAsia="es-ES_tradnl"/>
        </w:rPr>
      </w:pPr>
    </w:p>
    <w:p w14:paraId="6C35A107" w14:textId="606F77E9" w:rsidR="003A2B44" w:rsidRDefault="003A2B44" w:rsidP="003A2B44">
      <w:pPr>
        <w:rPr>
          <w:lang w:eastAsia="es-ES_tradnl"/>
        </w:rPr>
      </w:pPr>
    </w:p>
    <w:p w14:paraId="2F5814EA" w14:textId="612724BB" w:rsidR="003A2B44" w:rsidRDefault="003A2B44" w:rsidP="003A2B44">
      <w:pPr>
        <w:rPr>
          <w:lang w:eastAsia="es-ES_tradnl"/>
        </w:rPr>
      </w:pPr>
    </w:p>
    <w:p w14:paraId="35B8FDF7" w14:textId="14F3B304" w:rsidR="003A2B44" w:rsidRDefault="003A2B44" w:rsidP="003A2B44">
      <w:pPr>
        <w:rPr>
          <w:lang w:eastAsia="es-ES_tradnl"/>
        </w:rPr>
      </w:pPr>
    </w:p>
    <w:p w14:paraId="64276277" w14:textId="55F94A0B" w:rsidR="003A2B44" w:rsidRDefault="003A2B44" w:rsidP="003A2B44">
      <w:pPr>
        <w:rPr>
          <w:lang w:eastAsia="es-ES_tradnl"/>
        </w:rPr>
      </w:pPr>
    </w:p>
    <w:p w14:paraId="579A6787" w14:textId="59829696" w:rsidR="003A2B44" w:rsidRDefault="003A2B44" w:rsidP="003A2B44">
      <w:pPr>
        <w:rPr>
          <w:lang w:eastAsia="es-ES_tradnl"/>
        </w:rPr>
      </w:pPr>
    </w:p>
    <w:p w14:paraId="01D7CB97" w14:textId="4EAA2431" w:rsidR="003A2B44" w:rsidRDefault="003A2B44" w:rsidP="003A2B44">
      <w:pPr>
        <w:rPr>
          <w:lang w:eastAsia="es-ES_tradnl"/>
        </w:rPr>
      </w:pPr>
    </w:p>
    <w:p w14:paraId="703B3874" w14:textId="2AF1A404" w:rsidR="003A2B44" w:rsidRDefault="003A2B44" w:rsidP="003A2B44">
      <w:pPr>
        <w:rPr>
          <w:lang w:eastAsia="es-ES_tradnl"/>
        </w:rPr>
      </w:pPr>
    </w:p>
    <w:p w14:paraId="132DFA42" w14:textId="65E6706B" w:rsidR="003A2B44" w:rsidRDefault="003A2B44" w:rsidP="003A2B44">
      <w:pPr>
        <w:rPr>
          <w:lang w:eastAsia="es-ES_tradnl"/>
        </w:rPr>
      </w:pPr>
    </w:p>
    <w:p w14:paraId="5473ACC9" w14:textId="74B874C8" w:rsidR="003A2B44" w:rsidRDefault="003A2B44" w:rsidP="003A2B44">
      <w:pPr>
        <w:rPr>
          <w:lang w:eastAsia="es-ES_tradnl"/>
        </w:rPr>
      </w:pPr>
    </w:p>
    <w:p w14:paraId="63650DB9" w14:textId="36CC4FCB" w:rsidR="003A2B44" w:rsidRDefault="003A2B44" w:rsidP="003A2B44">
      <w:pPr>
        <w:rPr>
          <w:lang w:eastAsia="es-ES_tradnl"/>
        </w:rPr>
      </w:pPr>
    </w:p>
    <w:p w14:paraId="571DF390" w14:textId="3315CCD4" w:rsidR="003A2B44" w:rsidRDefault="003A2B44" w:rsidP="003A2B44">
      <w:pPr>
        <w:rPr>
          <w:lang w:eastAsia="es-ES_tradnl"/>
        </w:rPr>
      </w:pPr>
    </w:p>
    <w:p w14:paraId="665FC1F9" w14:textId="02A148F3" w:rsidR="003A2B44" w:rsidRDefault="003A2B44" w:rsidP="003A2B44">
      <w:pPr>
        <w:rPr>
          <w:lang w:eastAsia="es-ES_tradnl"/>
        </w:rPr>
      </w:pPr>
    </w:p>
    <w:p w14:paraId="00783D71" w14:textId="1FD9BD25" w:rsidR="003A2B44" w:rsidRDefault="003A2B44" w:rsidP="003A2B44">
      <w:pPr>
        <w:rPr>
          <w:lang w:eastAsia="es-ES_tradnl"/>
        </w:rPr>
      </w:pPr>
    </w:p>
    <w:p w14:paraId="7F39FB8A" w14:textId="6E73D8A6" w:rsidR="003A2B44" w:rsidRDefault="003A2B44" w:rsidP="003A2B44">
      <w:pPr>
        <w:rPr>
          <w:lang w:eastAsia="es-ES_tradnl"/>
        </w:rPr>
      </w:pPr>
    </w:p>
    <w:p w14:paraId="6D4B561B" w14:textId="77777777" w:rsidR="003A2B44" w:rsidRPr="003A2B44" w:rsidRDefault="003A2B44" w:rsidP="003A2B44">
      <w:pPr>
        <w:rPr>
          <w:lang w:eastAsia="es-ES_tradnl"/>
        </w:rPr>
      </w:pPr>
    </w:p>
    <w:p w14:paraId="2729D376" w14:textId="06A98077" w:rsidR="004E2B51" w:rsidRDefault="004E2B51" w:rsidP="00F303CD"/>
    <w:sdt>
      <w:sdtPr>
        <w:id w:val="1597139659"/>
        <w:docPartObj>
          <w:docPartGallery w:val="Table of Contents"/>
          <w:docPartUnique/>
        </w:docPartObj>
      </w:sdtPr>
      <w:sdtEndPr>
        <w:rPr>
          <w:b/>
          <w:bCs/>
          <w:noProof/>
        </w:rPr>
      </w:sdtEndPr>
      <w:sdtContent>
        <w:p w14:paraId="0F014518" w14:textId="369DBAF6" w:rsidR="008973E3" w:rsidRPr="00EF4284" w:rsidRDefault="00EF4284" w:rsidP="00EF4284">
          <w:pPr>
            <w:rPr>
              <w:b/>
              <w:sz w:val="32"/>
              <w:szCs w:val="32"/>
            </w:rPr>
          </w:pPr>
          <w:r>
            <w:rPr>
              <w:b/>
              <w:sz w:val="32"/>
              <w:szCs w:val="32"/>
            </w:rPr>
            <w:t>Í</w:t>
          </w:r>
          <w:r w:rsidRPr="00EF4284">
            <w:rPr>
              <w:b/>
              <w:sz w:val="32"/>
              <w:szCs w:val="32"/>
            </w:rPr>
            <w:t>ndice de contenido</w:t>
          </w:r>
        </w:p>
        <w:p w14:paraId="04514D87" w14:textId="7432CD8F" w:rsidR="00EF4284" w:rsidRDefault="008973E3">
          <w:pPr>
            <w:pStyle w:val="TDC1"/>
            <w:tabs>
              <w:tab w:val="left" w:pos="480"/>
              <w:tab w:val="right" w:leader="dot" w:pos="9060"/>
            </w:tabs>
            <w:rPr>
              <w:rFonts w:eastAsiaTheme="minorEastAsia" w:cstheme="minorBidi"/>
              <w:b w:val="0"/>
              <w:bCs w:val="0"/>
              <w:i w:val="0"/>
              <w:iCs w:val="0"/>
              <w:noProof/>
              <w:lang w:eastAsia="es-ES_tradnl"/>
            </w:rPr>
          </w:pPr>
          <w:r>
            <w:rPr>
              <w:b w:val="0"/>
              <w:bCs w:val="0"/>
            </w:rPr>
            <w:fldChar w:fldCharType="begin"/>
          </w:r>
          <w:r>
            <w:instrText>TOC \o "1-3" \h \z \u</w:instrText>
          </w:r>
          <w:r>
            <w:rPr>
              <w:b w:val="0"/>
              <w:bCs w:val="0"/>
            </w:rPr>
            <w:fldChar w:fldCharType="separate"/>
          </w:r>
          <w:hyperlink w:anchor="_Toc523913033" w:history="1">
            <w:r w:rsidR="00EF4284" w:rsidRPr="00582C40">
              <w:rPr>
                <w:rStyle w:val="Hipervnculo"/>
                <w:noProof/>
              </w:rPr>
              <w:t>1.</w:t>
            </w:r>
            <w:r w:rsidR="00EF4284">
              <w:rPr>
                <w:rFonts w:eastAsiaTheme="minorEastAsia" w:cstheme="minorBidi"/>
                <w:b w:val="0"/>
                <w:bCs w:val="0"/>
                <w:i w:val="0"/>
                <w:iCs w:val="0"/>
                <w:noProof/>
                <w:lang w:eastAsia="es-ES_tradnl"/>
              </w:rPr>
              <w:tab/>
            </w:r>
            <w:r w:rsidR="00EF4284" w:rsidRPr="00582C40">
              <w:rPr>
                <w:rStyle w:val="Hipervnculo"/>
                <w:noProof/>
              </w:rPr>
              <w:t>Introducción</w:t>
            </w:r>
            <w:r w:rsidR="00EF4284">
              <w:rPr>
                <w:noProof/>
                <w:webHidden/>
              </w:rPr>
              <w:tab/>
            </w:r>
            <w:r w:rsidR="00EF4284">
              <w:rPr>
                <w:noProof/>
                <w:webHidden/>
              </w:rPr>
              <w:fldChar w:fldCharType="begin"/>
            </w:r>
            <w:r w:rsidR="00EF4284">
              <w:rPr>
                <w:noProof/>
                <w:webHidden/>
              </w:rPr>
              <w:instrText xml:space="preserve"> PAGEREF _Toc523913033 \h </w:instrText>
            </w:r>
            <w:r w:rsidR="00EF4284">
              <w:rPr>
                <w:noProof/>
                <w:webHidden/>
              </w:rPr>
            </w:r>
            <w:r w:rsidR="00EF4284">
              <w:rPr>
                <w:noProof/>
                <w:webHidden/>
              </w:rPr>
              <w:fldChar w:fldCharType="separate"/>
            </w:r>
            <w:r w:rsidR="00EF4284">
              <w:rPr>
                <w:noProof/>
                <w:webHidden/>
              </w:rPr>
              <w:t>8</w:t>
            </w:r>
            <w:r w:rsidR="00EF4284">
              <w:rPr>
                <w:noProof/>
                <w:webHidden/>
              </w:rPr>
              <w:fldChar w:fldCharType="end"/>
            </w:r>
          </w:hyperlink>
        </w:p>
        <w:p w14:paraId="3E17DE4E" w14:textId="3ED1E6C8" w:rsidR="00EF4284" w:rsidRDefault="00EF4284">
          <w:pPr>
            <w:pStyle w:val="TDC1"/>
            <w:tabs>
              <w:tab w:val="left" w:pos="480"/>
              <w:tab w:val="right" w:leader="dot" w:pos="9060"/>
            </w:tabs>
            <w:rPr>
              <w:rFonts w:eastAsiaTheme="minorEastAsia" w:cstheme="minorBidi"/>
              <w:b w:val="0"/>
              <w:bCs w:val="0"/>
              <w:i w:val="0"/>
              <w:iCs w:val="0"/>
              <w:noProof/>
              <w:lang w:eastAsia="es-ES_tradnl"/>
            </w:rPr>
          </w:pPr>
          <w:hyperlink w:anchor="_Toc523913034" w:history="1">
            <w:r w:rsidRPr="00582C40">
              <w:rPr>
                <w:rStyle w:val="Hipervnculo"/>
                <w:noProof/>
              </w:rPr>
              <w:t>2.</w:t>
            </w:r>
            <w:r>
              <w:rPr>
                <w:rFonts w:eastAsiaTheme="minorEastAsia" w:cstheme="minorBidi"/>
                <w:b w:val="0"/>
                <w:bCs w:val="0"/>
                <w:i w:val="0"/>
                <w:iCs w:val="0"/>
                <w:noProof/>
                <w:lang w:eastAsia="es-ES_tradnl"/>
              </w:rPr>
              <w:tab/>
            </w:r>
            <w:r w:rsidRPr="00582C40">
              <w:rPr>
                <w:rStyle w:val="Hipervnculo"/>
                <w:noProof/>
              </w:rPr>
              <w:t>Objetivos</w:t>
            </w:r>
            <w:r>
              <w:rPr>
                <w:noProof/>
                <w:webHidden/>
              </w:rPr>
              <w:tab/>
            </w:r>
            <w:r>
              <w:rPr>
                <w:noProof/>
                <w:webHidden/>
              </w:rPr>
              <w:fldChar w:fldCharType="begin"/>
            </w:r>
            <w:r>
              <w:rPr>
                <w:noProof/>
                <w:webHidden/>
              </w:rPr>
              <w:instrText xml:space="preserve"> PAGEREF _Toc523913034 \h </w:instrText>
            </w:r>
            <w:r>
              <w:rPr>
                <w:noProof/>
                <w:webHidden/>
              </w:rPr>
            </w:r>
            <w:r>
              <w:rPr>
                <w:noProof/>
                <w:webHidden/>
              </w:rPr>
              <w:fldChar w:fldCharType="separate"/>
            </w:r>
            <w:r>
              <w:rPr>
                <w:noProof/>
                <w:webHidden/>
              </w:rPr>
              <w:t>9</w:t>
            </w:r>
            <w:r>
              <w:rPr>
                <w:noProof/>
                <w:webHidden/>
              </w:rPr>
              <w:fldChar w:fldCharType="end"/>
            </w:r>
          </w:hyperlink>
        </w:p>
        <w:p w14:paraId="34B81AE5" w14:textId="36C96D14" w:rsidR="00EF4284" w:rsidRDefault="00EF4284">
          <w:pPr>
            <w:pStyle w:val="TDC2"/>
            <w:tabs>
              <w:tab w:val="left" w:pos="960"/>
              <w:tab w:val="right" w:leader="dot" w:pos="9060"/>
            </w:tabs>
            <w:rPr>
              <w:rFonts w:eastAsiaTheme="minorEastAsia" w:cstheme="minorBidi"/>
              <w:b w:val="0"/>
              <w:bCs w:val="0"/>
              <w:noProof/>
              <w:sz w:val="24"/>
              <w:szCs w:val="24"/>
              <w:lang w:eastAsia="es-ES_tradnl"/>
            </w:rPr>
          </w:pPr>
          <w:hyperlink w:anchor="_Toc523913035" w:history="1">
            <w:r w:rsidRPr="00582C40">
              <w:rPr>
                <w:rStyle w:val="Hipervnculo"/>
                <w:noProof/>
              </w:rPr>
              <w:t>2.1</w:t>
            </w:r>
            <w:r>
              <w:rPr>
                <w:rFonts w:eastAsiaTheme="minorEastAsia" w:cstheme="minorBidi"/>
                <w:b w:val="0"/>
                <w:bCs w:val="0"/>
                <w:noProof/>
                <w:sz w:val="24"/>
                <w:szCs w:val="24"/>
                <w:lang w:eastAsia="es-ES_tradnl"/>
              </w:rPr>
              <w:tab/>
            </w:r>
            <w:r w:rsidRPr="00582C40">
              <w:rPr>
                <w:rStyle w:val="Hipervnculo"/>
                <w:noProof/>
              </w:rPr>
              <w:t>Objetivos específicos</w:t>
            </w:r>
            <w:r>
              <w:rPr>
                <w:noProof/>
                <w:webHidden/>
              </w:rPr>
              <w:tab/>
            </w:r>
            <w:r>
              <w:rPr>
                <w:noProof/>
                <w:webHidden/>
              </w:rPr>
              <w:fldChar w:fldCharType="begin"/>
            </w:r>
            <w:r>
              <w:rPr>
                <w:noProof/>
                <w:webHidden/>
              </w:rPr>
              <w:instrText xml:space="preserve"> PAGEREF _Toc523913035 \h </w:instrText>
            </w:r>
            <w:r>
              <w:rPr>
                <w:noProof/>
                <w:webHidden/>
              </w:rPr>
            </w:r>
            <w:r>
              <w:rPr>
                <w:noProof/>
                <w:webHidden/>
              </w:rPr>
              <w:fldChar w:fldCharType="separate"/>
            </w:r>
            <w:r>
              <w:rPr>
                <w:noProof/>
                <w:webHidden/>
              </w:rPr>
              <w:t>9</w:t>
            </w:r>
            <w:r>
              <w:rPr>
                <w:noProof/>
                <w:webHidden/>
              </w:rPr>
              <w:fldChar w:fldCharType="end"/>
            </w:r>
          </w:hyperlink>
        </w:p>
        <w:p w14:paraId="15ECA4C0" w14:textId="569FA7DE" w:rsidR="00EF4284" w:rsidRDefault="00EF4284">
          <w:pPr>
            <w:pStyle w:val="TDC2"/>
            <w:tabs>
              <w:tab w:val="left" w:pos="960"/>
              <w:tab w:val="right" w:leader="dot" w:pos="9060"/>
            </w:tabs>
            <w:rPr>
              <w:rFonts w:eastAsiaTheme="minorEastAsia" w:cstheme="minorBidi"/>
              <w:b w:val="0"/>
              <w:bCs w:val="0"/>
              <w:noProof/>
              <w:sz w:val="24"/>
              <w:szCs w:val="24"/>
              <w:lang w:eastAsia="es-ES_tradnl"/>
            </w:rPr>
          </w:pPr>
          <w:hyperlink w:anchor="_Toc523913036" w:history="1">
            <w:r w:rsidRPr="00582C40">
              <w:rPr>
                <w:rStyle w:val="Hipervnculo"/>
                <w:noProof/>
              </w:rPr>
              <w:t>2.2</w:t>
            </w:r>
            <w:r>
              <w:rPr>
                <w:rFonts w:eastAsiaTheme="minorEastAsia" w:cstheme="minorBidi"/>
                <w:b w:val="0"/>
                <w:bCs w:val="0"/>
                <w:noProof/>
                <w:sz w:val="24"/>
                <w:szCs w:val="24"/>
                <w:lang w:eastAsia="es-ES_tradnl"/>
              </w:rPr>
              <w:tab/>
            </w:r>
            <w:r w:rsidRPr="00582C40">
              <w:rPr>
                <w:rStyle w:val="Hipervnculo"/>
                <w:noProof/>
              </w:rPr>
              <w:t>Relación con asignaturas</w:t>
            </w:r>
            <w:r>
              <w:rPr>
                <w:noProof/>
                <w:webHidden/>
              </w:rPr>
              <w:tab/>
            </w:r>
            <w:r>
              <w:rPr>
                <w:noProof/>
                <w:webHidden/>
              </w:rPr>
              <w:fldChar w:fldCharType="begin"/>
            </w:r>
            <w:r>
              <w:rPr>
                <w:noProof/>
                <w:webHidden/>
              </w:rPr>
              <w:instrText xml:space="preserve"> PAGEREF _Toc523913036 \h </w:instrText>
            </w:r>
            <w:r>
              <w:rPr>
                <w:noProof/>
                <w:webHidden/>
              </w:rPr>
            </w:r>
            <w:r>
              <w:rPr>
                <w:noProof/>
                <w:webHidden/>
              </w:rPr>
              <w:fldChar w:fldCharType="separate"/>
            </w:r>
            <w:r>
              <w:rPr>
                <w:noProof/>
                <w:webHidden/>
              </w:rPr>
              <w:t>10</w:t>
            </w:r>
            <w:r>
              <w:rPr>
                <w:noProof/>
                <w:webHidden/>
              </w:rPr>
              <w:fldChar w:fldCharType="end"/>
            </w:r>
          </w:hyperlink>
        </w:p>
        <w:p w14:paraId="32792042" w14:textId="4FC29D85" w:rsidR="00EF4284" w:rsidRDefault="00EF4284">
          <w:pPr>
            <w:pStyle w:val="TDC1"/>
            <w:tabs>
              <w:tab w:val="left" w:pos="480"/>
              <w:tab w:val="right" w:leader="dot" w:pos="9060"/>
            </w:tabs>
            <w:rPr>
              <w:rFonts w:eastAsiaTheme="minorEastAsia" w:cstheme="minorBidi"/>
              <w:b w:val="0"/>
              <w:bCs w:val="0"/>
              <w:i w:val="0"/>
              <w:iCs w:val="0"/>
              <w:noProof/>
              <w:lang w:eastAsia="es-ES_tradnl"/>
            </w:rPr>
          </w:pPr>
          <w:hyperlink w:anchor="_Toc523913037" w:history="1">
            <w:r w:rsidRPr="00582C40">
              <w:rPr>
                <w:rStyle w:val="Hipervnculo"/>
                <w:noProof/>
                <w:lang w:val="es-ES_tradnl" w:eastAsia="es-ES_tradnl"/>
              </w:rPr>
              <w:t>3.</w:t>
            </w:r>
            <w:r>
              <w:rPr>
                <w:rFonts w:eastAsiaTheme="minorEastAsia" w:cstheme="minorBidi"/>
                <w:b w:val="0"/>
                <w:bCs w:val="0"/>
                <w:i w:val="0"/>
                <w:iCs w:val="0"/>
                <w:noProof/>
                <w:lang w:eastAsia="es-ES_tradnl"/>
              </w:rPr>
              <w:tab/>
            </w:r>
            <w:r w:rsidRPr="00582C40">
              <w:rPr>
                <w:rStyle w:val="Hipervnculo"/>
                <w:noProof/>
                <w:lang w:val="es-ES_tradnl" w:eastAsia="es-ES_tradnl"/>
              </w:rPr>
              <w:t>Estado del arte</w:t>
            </w:r>
            <w:r>
              <w:rPr>
                <w:noProof/>
                <w:webHidden/>
              </w:rPr>
              <w:tab/>
            </w:r>
            <w:r>
              <w:rPr>
                <w:noProof/>
                <w:webHidden/>
              </w:rPr>
              <w:fldChar w:fldCharType="begin"/>
            </w:r>
            <w:r>
              <w:rPr>
                <w:noProof/>
                <w:webHidden/>
              </w:rPr>
              <w:instrText xml:space="preserve"> PAGEREF _Toc523913037 \h </w:instrText>
            </w:r>
            <w:r>
              <w:rPr>
                <w:noProof/>
                <w:webHidden/>
              </w:rPr>
            </w:r>
            <w:r>
              <w:rPr>
                <w:noProof/>
                <w:webHidden/>
              </w:rPr>
              <w:fldChar w:fldCharType="separate"/>
            </w:r>
            <w:r>
              <w:rPr>
                <w:noProof/>
                <w:webHidden/>
              </w:rPr>
              <w:t>11</w:t>
            </w:r>
            <w:r>
              <w:rPr>
                <w:noProof/>
                <w:webHidden/>
              </w:rPr>
              <w:fldChar w:fldCharType="end"/>
            </w:r>
          </w:hyperlink>
        </w:p>
        <w:p w14:paraId="6BD75AE4" w14:textId="43DAA348" w:rsidR="00EF4284" w:rsidRDefault="00EF4284">
          <w:pPr>
            <w:pStyle w:val="TDC2"/>
            <w:tabs>
              <w:tab w:val="left" w:pos="960"/>
              <w:tab w:val="right" w:leader="dot" w:pos="9060"/>
            </w:tabs>
            <w:rPr>
              <w:rFonts w:eastAsiaTheme="minorEastAsia" w:cstheme="minorBidi"/>
              <w:b w:val="0"/>
              <w:bCs w:val="0"/>
              <w:noProof/>
              <w:sz w:val="24"/>
              <w:szCs w:val="24"/>
              <w:lang w:eastAsia="es-ES_tradnl"/>
            </w:rPr>
          </w:pPr>
          <w:hyperlink w:anchor="_Toc523913038" w:history="1">
            <w:r w:rsidRPr="00582C40">
              <w:rPr>
                <w:rStyle w:val="Hipervnculo"/>
                <w:noProof/>
              </w:rPr>
              <w:t>3.1</w:t>
            </w:r>
            <w:r>
              <w:rPr>
                <w:rFonts w:eastAsiaTheme="minorEastAsia" w:cstheme="minorBidi"/>
                <w:b w:val="0"/>
                <w:bCs w:val="0"/>
                <w:noProof/>
                <w:sz w:val="24"/>
                <w:szCs w:val="24"/>
                <w:lang w:eastAsia="es-ES_tradnl"/>
              </w:rPr>
              <w:tab/>
            </w:r>
            <w:r w:rsidRPr="00582C40">
              <w:rPr>
                <w:rStyle w:val="Hipervnculo"/>
                <w:noProof/>
              </w:rPr>
              <w:t>Sistemas similares</w:t>
            </w:r>
            <w:r>
              <w:rPr>
                <w:noProof/>
                <w:webHidden/>
              </w:rPr>
              <w:tab/>
            </w:r>
            <w:r>
              <w:rPr>
                <w:noProof/>
                <w:webHidden/>
              </w:rPr>
              <w:fldChar w:fldCharType="begin"/>
            </w:r>
            <w:r>
              <w:rPr>
                <w:noProof/>
                <w:webHidden/>
              </w:rPr>
              <w:instrText xml:space="preserve"> PAGEREF _Toc523913038 \h </w:instrText>
            </w:r>
            <w:r>
              <w:rPr>
                <w:noProof/>
                <w:webHidden/>
              </w:rPr>
            </w:r>
            <w:r>
              <w:rPr>
                <w:noProof/>
                <w:webHidden/>
              </w:rPr>
              <w:fldChar w:fldCharType="separate"/>
            </w:r>
            <w:r>
              <w:rPr>
                <w:noProof/>
                <w:webHidden/>
              </w:rPr>
              <w:t>14</w:t>
            </w:r>
            <w:r>
              <w:rPr>
                <w:noProof/>
                <w:webHidden/>
              </w:rPr>
              <w:fldChar w:fldCharType="end"/>
            </w:r>
          </w:hyperlink>
        </w:p>
        <w:p w14:paraId="3FC6D1A4" w14:textId="4335B7B9" w:rsidR="00EF4284" w:rsidRDefault="00EF4284">
          <w:pPr>
            <w:pStyle w:val="TDC3"/>
            <w:tabs>
              <w:tab w:val="left" w:pos="1200"/>
              <w:tab w:val="right" w:leader="dot" w:pos="9060"/>
            </w:tabs>
            <w:rPr>
              <w:rFonts w:eastAsiaTheme="minorEastAsia" w:cstheme="minorBidi"/>
              <w:noProof/>
              <w:sz w:val="24"/>
              <w:szCs w:val="24"/>
              <w:lang w:eastAsia="es-ES_tradnl"/>
            </w:rPr>
          </w:pPr>
          <w:hyperlink w:anchor="_Toc523913039" w:history="1">
            <w:r w:rsidRPr="00582C40">
              <w:rPr>
                <w:rStyle w:val="Hipervnculo"/>
                <w:noProof/>
              </w:rPr>
              <w:t>3.1.1</w:t>
            </w:r>
            <w:r>
              <w:rPr>
                <w:rFonts w:eastAsiaTheme="minorEastAsia" w:cstheme="minorBidi"/>
                <w:noProof/>
                <w:sz w:val="24"/>
                <w:szCs w:val="24"/>
                <w:lang w:eastAsia="es-ES_tradnl"/>
              </w:rPr>
              <w:tab/>
            </w:r>
            <w:r w:rsidRPr="00582C40">
              <w:rPr>
                <w:rStyle w:val="Hipervnculo"/>
                <w:noProof/>
              </w:rPr>
              <w:t>Médicos y pacientes</w:t>
            </w:r>
            <w:r>
              <w:rPr>
                <w:noProof/>
                <w:webHidden/>
              </w:rPr>
              <w:tab/>
            </w:r>
            <w:r>
              <w:rPr>
                <w:noProof/>
                <w:webHidden/>
              </w:rPr>
              <w:fldChar w:fldCharType="begin"/>
            </w:r>
            <w:r>
              <w:rPr>
                <w:noProof/>
                <w:webHidden/>
              </w:rPr>
              <w:instrText xml:space="preserve"> PAGEREF _Toc523913039 \h </w:instrText>
            </w:r>
            <w:r>
              <w:rPr>
                <w:noProof/>
                <w:webHidden/>
              </w:rPr>
            </w:r>
            <w:r>
              <w:rPr>
                <w:noProof/>
                <w:webHidden/>
              </w:rPr>
              <w:fldChar w:fldCharType="separate"/>
            </w:r>
            <w:r>
              <w:rPr>
                <w:noProof/>
                <w:webHidden/>
              </w:rPr>
              <w:t>14</w:t>
            </w:r>
            <w:r>
              <w:rPr>
                <w:noProof/>
                <w:webHidden/>
              </w:rPr>
              <w:fldChar w:fldCharType="end"/>
            </w:r>
          </w:hyperlink>
        </w:p>
        <w:p w14:paraId="4965614F" w14:textId="73F9FEA2" w:rsidR="00EF4284" w:rsidRDefault="00EF4284">
          <w:pPr>
            <w:pStyle w:val="TDC3"/>
            <w:tabs>
              <w:tab w:val="left" w:pos="1200"/>
              <w:tab w:val="right" w:leader="dot" w:pos="9060"/>
            </w:tabs>
            <w:rPr>
              <w:rFonts w:eastAsiaTheme="minorEastAsia" w:cstheme="minorBidi"/>
              <w:noProof/>
              <w:sz w:val="24"/>
              <w:szCs w:val="24"/>
              <w:lang w:eastAsia="es-ES_tradnl"/>
            </w:rPr>
          </w:pPr>
          <w:hyperlink w:anchor="_Toc523913040" w:history="1">
            <w:r w:rsidRPr="00582C40">
              <w:rPr>
                <w:rStyle w:val="Hipervnculo"/>
                <w:noProof/>
              </w:rPr>
              <w:t>3.1.2</w:t>
            </w:r>
            <w:r>
              <w:rPr>
                <w:rFonts w:eastAsiaTheme="minorEastAsia" w:cstheme="minorBidi"/>
                <w:noProof/>
                <w:sz w:val="24"/>
                <w:szCs w:val="24"/>
                <w:lang w:eastAsia="es-ES_tradnl"/>
              </w:rPr>
              <w:tab/>
            </w:r>
            <w:r w:rsidRPr="00582C40">
              <w:rPr>
                <w:rStyle w:val="Hipervnculo"/>
                <w:noProof/>
              </w:rPr>
              <w:t>Policlínica IUMET</w:t>
            </w:r>
            <w:r>
              <w:rPr>
                <w:noProof/>
                <w:webHidden/>
              </w:rPr>
              <w:tab/>
            </w:r>
            <w:r>
              <w:rPr>
                <w:noProof/>
                <w:webHidden/>
              </w:rPr>
              <w:fldChar w:fldCharType="begin"/>
            </w:r>
            <w:r>
              <w:rPr>
                <w:noProof/>
                <w:webHidden/>
              </w:rPr>
              <w:instrText xml:space="preserve"> PAGEREF _Toc523913040 \h </w:instrText>
            </w:r>
            <w:r>
              <w:rPr>
                <w:noProof/>
                <w:webHidden/>
              </w:rPr>
            </w:r>
            <w:r>
              <w:rPr>
                <w:noProof/>
                <w:webHidden/>
              </w:rPr>
              <w:fldChar w:fldCharType="separate"/>
            </w:r>
            <w:r>
              <w:rPr>
                <w:noProof/>
                <w:webHidden/>
              </w:rPr>
              <w:t>14</w:t>
            </w:r>
            <w:r>
              <w:rPr>
                <w:noProof/>
                <w:webHidden/>
              </w:rPr>
              <w:fldChar w:fldCharType="end"/>
            </w:r>
          </w:hyperlink>
        </w:p>
        <w:p w14:paraId="515300A5" w14:textId="20C73149" w:rsidR="00EF4284" w:rsidRDefault="00EF4284">
          <w:pPr>
            <w:pStyle w:val="TDC3"/>
            <w:tabs>
              <w:tab w:val="left" w:pos="1200"/>
              <w:tab w:val="right" w:leader="dot" w:pos="9060"/>
            </w:tabs>
            <w:rPr>
              <w:rFonts w:eastAsiaTheme="minorEastAsia" w:cstheme="minorBidi"/>
              <w:noProof/>
              <w:sz w:val="24"/>
              <w:szCs w:val="24"/>
              <w:lang w:eastAsia="es-ES_tradnl"/>
            </w:rPr>
          </w:pPr>
          <w:hyperlink w:anchor="_Toc523913041" w:history="1">
            <w:r w:rsidRPr="00582C40">
              <w:rPr>
                <w:rStyle w:val="Hipervnculo"/>
                <w:noProof/>
              </w:rPr>
              <w:t>3.1.3</w:t>
            </w:r>
            <w:r>
              <w:rPr>
                <w:rFonts w:eastAsiaTheme="minorEastAsia" w:cstheme="minorBidi"/>
                <w:noProof/>
                <w:sz w:val="24"/>
                <w:szCs w:val="24"/>
                <w:lang w:eastAsia="es-ES_tradnl"/>
              </w:rPr>
              <w:tab/>
            </w:r>
            <w:r w:rsidRPr="00582C40">
              <w:rPr>
                <w:rStyle w:val="Hipervnculo"/>
                <w:noProof/>
              </w:rPr>
              <w:t>Vida</w:t>
            </w:r>
            <w:r>
              <w:rPr>
                <w:noProof/>
                <w:webHidden/>
              </w:rPr>
              <w:tab/>
            </w:r>
            <w:r>
              <w:rPr>
                <w:noProof/>
                <w:webHidden/>
              </w:rPr>
              <w:fldChar w:fldCharType="begin"/>
            </w:r>
            <w:r>
              <w:rPr>
                <w:noProof/>
                <w:webHidden/>
              </w:rPr>
              <w:instrText xml:space="preserve"> PAGEREF _Toc523913041 \h </w:instrText>
            </w:r>
            <w:r>
              <w:rPr>
                <w:noProof/>
                <w:webHidden/>
              </w:rPr>
            </w:r>
            <w:r>
              <w:rPr>
                <w:noProof/>
                <w:webHidden/>
              </w:rPr>
              <w:fldChar w:fldCharType="separate"/>
            </w:r>
            <w:r>
              <w:rPr>
                <w:noProof/>
                <w:webHidden/>
              </w:rPr>
              <w:t>15</w:t>
            </w:r>
            <w:r>
              <w:rPr>
                <w:noProof/>
                <w:webHidden/>
              </w:rPr>
              <w:fldChar w:fldCharType="end"/>
            </w:r>
          </w:hyperlink>
        </w:p>
        <w:p w14:paraId="784C97D3" w14:textId="5184C1AD" w:rsidR="00EF4284" w:rsidRDefault="00EF4284">
          <w:pPr>
            <w:pStyle w:val="TDC3"/>
            <w:tabs>
              <w:tab w:val="left" w:pos="1200"/>
              <w:tab w:val="right" w:leader="dot" w:pos="9060"/>
            </w:tabs>
            <w:rPr>
              <w:rFonts w:eastAsiaTheme="minorEastAsia" w:cstheme="minorBidi"/>
              <w:noProof/>
              <w:sz w:val="24"/>
              <w:szCs w:val="24"/>
              <w:lang w:eastAsia="es-ES_tradnl"/>
            </w:rPr>
          </w:pPr>
          <w:hyperlink w:anchor="_Toc523913042" w:history="1">
            <w:r w:rsidRPr="00582C40">
              <w:rPr>
                <w:rStyle w:val="Hipervnculo"/>
                <w:noProof/>
              </w:rPr>
              <w:t>3.1.4</w:t>
            </w:r>
            <w:r>
              <w:rPr>
                <w:rFonts w:eastAsiaTheme="minorEastAsia" w:cstheme="minorBidi"/>
                <w:noProof/>
                <w:sz w:val="24"/>
                <w:szCs w:val="24"/>
                <w:lang w:eastAsia="es-ES_tradnl"/>
              </w:rPr>
              <w:tab/>
            </w:r>
            <w:r w:rsidRPr="000A3657">
              <w:rPr>
                <w:rStyle w:val="Hipervnculo"/>
                <w:rFonts w:ascii="Arial" w:hAnsi="Arial" w:cs="Calibri (Cuerpo)"/>
                <w:noProof/>
              </w:rPr>
              <w:t>Sanitas</w:t>
            </w:r>
            <w:r>
              <w:rPr>
                <w:noProof/>
                <w:webHidden/>
              </w:rPr>
              <w:tab/>
            </w:r>
            <w:r>
              <w:rPr>
                <w:noProof/>
                <w:webHidden/>
              </w:rPr>
              <w:fldChar w:fldCharType="begin"/>
            </w:r>
            <w:r>
              <w:rPr>
                <w:noProof/>
                <w:webHidden/>
              </w:rPr>
              <w:instrText xml:space="preserve"> PAGEREF _Toc523913042 \h </w:instrText>
            </w:r>
            <w:r>
              <w:rPr>
                <w:noProof/>
                <w:webHidden/>
              </w:rPr>
            </w:r>
            <w:r>
              <w:rPr>
                <w:noProof/>
                <w:webHidden/>
              </w:rPr>
              <w:fldChar w:fldCharType="separate"/>
            </w:r>
            <w:r>
              <w:rPr>
                <w:noProof/>
                <w:webHidden/>
              </w:rPr>
              <w:t>15</w:t>
            </w:r>
            <w:r>
              <w:rPr>
                <w:noProof/>
                <w:webHidden/>
              </w:rPr>
              <w:fldChar w:fldCharType="end"/>
            </w:r>
          </w:hyperlink>
        </w:p>
        <w:p w14:paraId="2D696A59" w14:textId="3D707C11" w:rsidR="00EF4284" w:rsidRDefault="00EF4284">
          <w:pPr>
            <w:pStyle w:val="TDC3"/>
            <w:tabs>
              <w:tab w:val="left" w:pos="1200"/>
              <w:tab w:val="right" w:leader="dot" w:pos="9060"/>
            </w:tabs>
            <w:rPr>
              <w:rFonts w:eastAsiaTheme="minorEastAsia" w:cstheme="minorBidi"/>
              <w:noProof/>
              <w:sz w:val="24"/>
              <w:szCs w:val="24"/>
              <w:lang w:eastAsia="es-ES_tradnl"/>
            </w:rPr>
          </w:pPr>
          <w:hyperlink w:anchor="_Toc523913043" w:history="1">
            <w:r w:rsidRPr="00582C40">
              <w:rPr>
                <w:rStyle w:val="Hipervnculo"/>
                <w:noProof/>
              </w:rPr>
              <w:t>3.1.5</w:t>
            </w:r>
            <w:r>
              <w:rPr>
                <w:rFonts w:eastAsiaTheme="minorEastAsia" w:cstheme="minorBidi"/>
                <w:noProof/>
                <w:sz w:val="24"/>
                <w:szCs w:val="24"/>
                <w:lang w:eastAsia="es-ES_tradnl"/>
              </w:rPr>
              <w:tab/>
            </w:r>
            <w:r w:rsidRPr="00582C40">
              <w:rPr>
                <w:rStyle w:val="Hipervnculo"/>
                <w:noProof/>
              </w:rPr>
              <w:t>Atrys</w:t>
            </w:r>
            <w:r>
              <w:rPr>
                <w:noProof/>
                <w:webHidden/>
              </w:rPr>
              <w:tab/>
            </w:r>
            <w:r>
              <w:rPr>
                <w:noProof/>
                <w:webHidden/>
              </w:rPr>
              <w:fldChar w:fldCharType="begin"/>
            </w:r>
            <w:r>
              <w:rPr>
                <w:noProof/>
                <w:webHidden/>
              </w:rPr>
              <w:instrText xml:space="preserve"> PAGEREF _Toc523913043 \h </w:instrText>
            </w:r>
            <w:r>
              <w:rPr>
                <w:noProof/>
                <w:webHidden/>
              </w:rPr>
            </w:r>
            <w:r>
              <w:rPr>
                <w:noProof/>
                <w:webHidden/>
              </w:rPr>
              <w:fldChar w:fldCharType="separate"/>
            </w:r>
            <w:r>
              <w:rPr>
                <w:noProof/>
                <w:webHidden/>
              </w:rPr>
              <w:t>16</w:t>
            </w:r>
            <w:r>
              <w:rPr>
                <w:noProof/>
                <w:webHidden/>
              </w:rPr>
              <w:fldChar w:fldCharType="end"/>
            </w:r>
          </w:hyperlink>
        </w:p>
        <w:p w14:paraId="40219300" w14:textId="032E7195" w:rsidR="00EF4284" w:rsidRDefault="00EF4284">
          <w:pPr>
            <w:pStyle w:val="TDC3"/>
            <w:tabs>
              <w:tab w:val="left" w:pos="1200"/>
              <w:tab w:val="right" w:leader="dot" w:pos="9060"/>
            </w:tabs>
            <w:rPr>
              <w:rFonts w:eastAsiaTheme="minorEastAsia" w:cstheme="minorBidi"/>
              <w:noProof/>
              <w:sz w:val="24"/>
              <w:szCs w:val="24"/>
              <w:lang w:eastAsia="es-ES_tradnl"/>
            </w:rPr>
          </w:pPr>
          <w:hyperlink w:anchor="_Toc523913044" w:history="1">
            <w:r w:rsidRPr="00582C40">
              <w:rPr>
                <w:rStyle w:val="Hipervnculo"/>
                <w:noProof/>
              </w:rPr>
              <w:t>3.1.6</w:t>
            </w:r>
            <w:r>
              <w:rPr>
                <w:rFonts w:eastAsiaTheme="minorEastAsia" w:cstheme="minorBidi"/>
                <w:noProof/>
                <w:sz w:val="24"/>
                <w:szCs w:val="24"/>
                <w:lang w:eastAsia="es-ES_tradnl"/>
              </w:rPr>
              <w:tab/>
            </w:r>
            <w:r w:rsidRPr="00582C40">
              <w:rPr>
                <w:rStyle w:val="Hipervnculo"/>
                <w:noProof/>
              </w:rPr>
              <w:t>HealthTap</w:t>
            </w:r>
            <w:r>
              <w:rPr>
                <w:noProof/>
                <w:webHidden/>
              </w:rPr>
              <w:tab/>
            </w:r>
            <w:r>
              <w:rPr>
                <w:noProof/>
                <w:webHidden/>
              </w:rPr>
              <w:fldChar w:fldCharType="begin"/>
            </w:r>
            <w:r>
              <w:rPr>
                <w:noProof/>
                <w:webHidden/>
              </w:rPr>
              <w:instrText xml:space="preserve"> PAGEREF _Toc523913044 \h </w:instrText>
            </w:r>
            <w:r>
              <w:rPr>
                <w:noProof/>
                <w:webHidden/>
              </w:rPr>
            </w:r>
            <w:r>
              <w:rPr>
                <w:noProof/>
                <w:webHidden/>
              </w:rPr>
              <w:fldChar w:fldCharType="separate"/>
            </w:r>
            <w:r>
              <w:rPr>
                <w:noProof/>
                <w:webHidden/>
              </w:rPr>
              <w:t>17</w:t>
            </w:r>
            <w:r>
              <w:rPr>
                <w:noProof/>
                <w:webHidden/>
              </w:rPr>
              <w:fldChar w:fldCharType="end"/>
            </w:r>
          </w:hyperlink>
        </w:p>
        <w:p w14:paraId="63114974" w14:textId="3F9DA913" w:rsidR="00EF4284" w:rsidRDefault="00EF4284">
          <w:pPr>
            <w:pStyle w:val="TDC1"/>
            <w:tabs>
              <w:tab w:val="left" w:pos="480"/>
              <w:tab w:val="right" w:leader="dot" w:pos="9060"/>
            </w:tabs>
            <w:rPr>
              <w:rFonts w:eastAsiaTheme="minorEastAsia" w:cstheme="minorBidi"/>
              <w:b w:val="0"/>
              <w:bCs w:val="0"/>
              <w:i w:val="0"/>
              <w:iCs w:val="0"/>
              <w:noProof/>
              <w:lang w:eastAsia="es-ES_tradnl"/>
            </w:rPr>
          </w:pPr>
          <w:hyperlink w:anchor="_Toc523913045" w:history="1">
            <w:r w:rsidRPr="00582C40">
              <w:rPr>
                <w:rStyle w:val="Hipervnculo"/>
                <w:noProof/>
              </w:rPr>
              <w:t>4.</w:t>
            </w:r>
            <w:r>
              <w:rPr>
                <w:rFonts w:eastAsiaTheme="minorEastAsia" w:cstheme="minorBidi"/>
                <w:b w:val="0"/>
                <w:bCs w:val="0"/>
                <w:i w:val="0"/>
                <w:iCs w:val="0"/>
                <w:noProof/>
                <w:lang w:eastAsia="es-ES_tradnl"/>
              </w:rPr>
              <w:tab/>
            </w:r>
            <w:r w:rsidRPr="00582C40">
              <w:rPr>
                <w:rStyle w:val="Hipervnculo"/>
                <w:noProof/>
              </w:rPr>
              <w:t>Materiales y métodos</w:t>
            </w:r>
            <w:r>
              <w:rPr>
                <w:noProof/>
                <w:webHidden/>
              </w:rPr>
              <w:tab/>
            </w:r>
            <w:r>
              <w:rPr>
                <w:noProof/>
                <w:webHidden/>
              </w:rPr>
              <w:fldChar w:fldCharType="begin"/>
            </w:r>
            <w:r>
              <w:rPr>
                <w:noProof/>
                <w:webHidden/>
              </w:rPr>
              <w:instrText xml:space="preserve"> PAGEREF _Toc523913045 \h </w:instrText>
            </w:r>
            <w:r>
              <w:rPr>
                <w:noProof/>
                <w:webHidden/>
              </w:rPr>
            </w:r>
            <w:r>
              <w:rPr>
                <w:noProof/>
                <w:webHidden/>
              </w:rPr>
              <w:fldChar w:fldCharType="separate"/>
            </w:r>
            <w:r>
              <w:rPr>
                <w:noProof/>
                <w:webHidden/>
              </w:rPr>
              <w:t>18</w:t>
            </w:r>
            <w:r>
              <w:rPr>
                <w:noProof/>
                <w:webHidden/>
              </w:rPr>
              <w:fldChar w:fldCharType="end"/>
            </w:r>
          </w:hyperlink>
        </w:p>
        <w:p w14:paraId="293BDAE8" w14:textId="308D6B97" w:rsidR="00EF4284" w:rsidRDefault="00EF4284">
          <w:pPr>
            <w:pStyle w:val="TDC2"/>
            <w:tabs>
              <w:tab w:val="left" w:pos="960"/>
              <w:tab w:val="right" w:leader="dot" w:pos="9060"/>
            </w:tabs>
            <w:rPr>
              <w:rFonts w:eastAsiaTheme="minorEastAsia" w:cstheme="minorBidi"/>
              <w:b w:val="0"/>
              <w:bCs w:val="0"/>
              <w:noProof/>
              <w:sz w:val="24"/>
              <w:szCs w:val="24"/>
              <w:lang w:eastAsia="es-ES_tradnl"/>
            </w:rPr>
          </w:pPr>
          <w:hyperlink w:anchor="_Toc523913046" w:history="1">
            <w:r w:rsidRPr="00582C40">
              <w:rPr>
                <w:rStyle w:val="Hipervnculo"/>
                <w:noProof/>
              </w:rPr>
              <w:t>4.1</w:t>
            </w:r>
            <w:r>
              <w:rPr>
                <w:rFonts w:eastAsiaTheme="minorEastAsia" w:cstheme="minorBidi"/>
                <w:b w:val="0"/>
                <w:bCs w:val="0"/>
                <w:noProof/>
                <w:sz w:val="24"/>
                <w:szCs w:val="24"/>
                <w:lang w:eastAsia="es-ES_tradnl"/>
              </w:rPr>
              <w:tab/>
            </w:r>
            <w:r w:rsidRPr="00582C40">
              <w:rPr>
                <w:rStyle w:val="Hipervnculo"/>
                <w:noProof/>
              </w:rPr>
              <w:t>Herramientas y tecnologías software</w:t>
            </w:r>
            <w:r>
              <w:rPr>
                <w:noProof/>
                <w:webHidden/>
              </w:rPr>
              <w:tab/>
            </w:r>
            <w:r>
              <w:rPr>
                <w:noProof/>
                <w:webHidden/>
              </w:rPr>
              <w:fldChar w:fldCharType="begin"/>
            </w:r>
            <w:r>
              <w:rPr>
                <w:noProof/>
                <w:webHidden/>
              </w:rPr>
              <w:instrText xml:space="preserve"> PAGEREF _Toc523913046 \h </w:instrText>
            </w:r>
            <w:r>
              <w:rPr>
                <w:noProof/>
                <w:webHidden/>
              </w:rPr>
            </w:r>
            <w:r>
              <w:rPr>
                <w:noProof/>
                <w:webHidden/>
              </w:rPr>
              <w:fldChar w:fldCharType="separate"/>
            </w:r>
            <w:r>
              <w:rPr>
                <w:noProof/>
                <w:webHidden/>
              </w:rPr>
              <w:t>18</w:t>
            </w:r>
            <w:r>
              <w:rPr>
                <w:noProof/>
                <w:webHidden/>
              </w:rPr>
              <w:fldChar w:fldCharType="end"/>
            </w:r>
          </w:hyperlink>
        </w:p>
        <w:p w14:paraId="7849C21B" w14:textId="141856E7" w:rsidR="00EF4284" w:rsidRDefault="00EF4284">
          <w:pPr>
            <w:pStyle w:val="TDC3"/>
            <w:tabs>
              <w:tab w:val="left" w:pos="1200"/>
              <w:tab w:val="right" w:leader="dot" w:pos="9060"/>
            </w:tabs>
            <w:rPr>
              <w:rFonts w:eastAsiaTheme="minorEastAsia" w:cstheme="minorBidi"/>
              <w:noProof/>
              <w:sz w:val="24"/>
              <w:szCs w:val="24"/>
              <w:lang w:eastAsia="es-ES_tradnl"/>
            </w:rPr>
          </w:pPr>
          <w:hyperlink w:anchor="_Toc523913047" w:history="1">
            <w:r w:rsidRPr="00582C40">
              <w:rPr>
                <w:rStyle w:val="Hipervnculo"/>
                <w:noProof/>
              </w:rPr>
              <w:t>4.1.1</w:t>
            </w:r>
            <w:r>
              <w:rPr>
                <w:rFonts w:eastAsiaTheme="minorEastAsia" w:cstheme="minorBidi"/>
                <w:noProof/>
                <w:sz w:val="24"/>
                <w:szCs w:val="24"/>
                <w:lang w:eastAsia="es-ES_tradnl"/>
              </w:rPr>
              <w:tab/>
            </w:r>
            <w:r w:rsidRPr="00582C40">
              <w:rPr>
                <w:rStyle w:val="Hipervnculo"/>
                <w:noProof/>
              </w:rPr>
              <w:t>Documentación</w:t>
            </w:r>
            <w:r>
              <w:rPr>
                <w:noProof/>
                <w:webHidden/>
              </w:rPr>
              <w:tab/>
            </w:r>
            <w:r>
              <w:rPr>
                <w:noProof/>
                <w:webHidden/>
              </w:rPr>
              <w:fldChar w:fldCharType="begin"/>
            </w:r>
            <w:r>
              <w:rPr>
                <w:noProof/>
                <w:webHidden/>
              </w:rPr>
              <w:instrText xml:space="preserve"> PAGEREF _Toc523913047 \h </w:instrText>
            </w:r>
            <w:r>
              <w:rPr>
                <w:noProof/>
                <w:webHidden/>
              </w:rPr>
            </w:r>
            <w:r>
              <w:rPr>
                <w:noProof/>
                <w:webHidden/>
              </w:rPr>
              <w:fldChar w:fldCharType="separate"/>
            </w:r>
            <w:r>
              <w:rPr>
                <w:noProof/>
                <w:webHidden/>
              </w:rPr>
              <w:t>18</w:t>
            </w:r>
            <w:r>
              <w:rPr>
                <w:noProof/>
                <w:webHidden/>
              </w:rPr>
              <w:fldChar w:fldCharType="end"/>
            </w:r>
          </w:hyperlink>
        </w:p>
        <w:p w14:paraId="40A87F1E" w14:textId="6CF6E450" w:rsidR="00EF4284" w:rsidRDefault="00EF4284">
          <w:pPr>
            <w:pStyle w:val="TDC3"/>
            <w:tabs>
              <w:tab w:val="left" w:pos="1200"/>
              <w:tab w:val="right" w:leader="dot" w:pos="9060"/>
            </w:tabs>
            <w:rPr>
              <w:rFonts w:eastAsiaTheme="minorEastAsia" w:cstheme="minorBidi"/>
              <w:noProof/>
              <w:sz w:val="24"/>
              <w:szCs w:val="24"/>
              <w:lang w:eastAsia="es-ES_tradnl"/>
            </w:rPr>
          </w:pPr>
          <w:hyperlink w:anchor="_Toc523913048" w:history="1">
            <w:r w:rsidRPr="00582C40">
              <w:rPr>
                <w:rStyle w:val="Hipervnculo"/>
                <w:noProof/>
              </w:rPr>
              <w:t>4.1.2</w:t>
            </w:r>
            <w:r>
              <w:rPr>
                <w:rFonts w:eastAsiaTheme="minorEastAsia" w:cstheme="minorBidi"/>
                <w:noProof/>
                <w:sz w:val="24"/>
                <w:szCs w:val="24"/>
                <w:lang w:eastAsia="es-ES_tradnl"/>
              </w:rPr>
              <w:tab/>
            </w:r>
            <w:r w:rsidRPr="00582C40">
              <w:rPr>
                <w:rStyle w:val="Hipervnculo"/>
                <w:noProof/>
              </w:rPr>
              <w:t>Diseño</w:t>
            </w:r>
            <w:r>
              <w:rPr>
                <w:noProof/>
                <w:webHidden/>
              </w:rPr>
              <w:tab/>
            </w:r>
            <w:r>
              <w:rPr>
                <w:noProof/>
                <w:webHidden/>
              </w:rPr>
              <w:fldChar w:fldCharType="begin"/>
            </w:r>
            <w:r>
              <w:rPr>
                <w:noProof/>
                <w:webHidden/>
              </w:rPr>
              <w:instrText xml:space="preserve"> PAGEREF _Toc523913048 \h </w:instrText>
            </w:r>
            <w:r>
              <w:rPr>
                <w:noProof/>
                <w:webHidden/>
              </w:rPr>
            </w:r>
            <w:r>
              <w:rPr>
                <w:noProof/>
                <w:webHidden/>
              </w:rPr>
              <w:fldChar w:fldCharType="separate"/>
            </w:r>
            <w:r>
              <w:rPr>
                <w:noProof/>
                <w:webHidden/>
              </w:rPr>
              <w:t>18</w:t>
            </w:r>
            <w:r>
              <w:rPr>
                <w:noProof/>
                <w:webHidden/>
              </w:rPr>
              <w:fldChar w:fldCharType="end"/>
            </w:r>
          </w:hyperlink>
        </w:p>
        <w:p w14:paraId="1B217EBD" w14:textId="1830D786" w:rsidR="00EF4284" w:rsidRDefault="00EF4284">
          <w:pPr>
            <w:pStyle w:val="TDC3"/>
            <w:tabs>
              <w:tab w:val="left" w:pos="1200"/>
              <w:tab w:val="right" w:leader="dot" w:pos="9060"/>
            </w:tabs>
            <w:rPr>
              <w:rFonts w:eastAsiaTheme="minorEastAsia" w:cstheme="minorBidi"/>
              <w:noProof/>
              <w:sz w:val="24"/>
              <w:szCs w:val="24"/>
              <w:lang w:eastAsia="es-ES_tradnl"/>
            </w:rPr>
          </w:pPr>
          <w:hyperlink w:anchor="_Toc523913049" w:history="1">
            <w:r w:rsidRPr="00582C40">
              <w:rPr>
                <w:rStyle w:val="Hipervnculo"/>
                <w:noProof/>
              </w:rPr>
              <w:t>4.1.3</w:t>
            </w:r>
            <w:r>
              <w:rPr>
                <w:rFonts w:eastAsiaTheme="minorEastAsia" w:cstheme="minorBidi"/>
                <w:noProof/>
                <w:sz w:val="24"/>
                <w:szCs w:val="24"/>
                <w:lang w:eastAsia="es-ES_tradnl"/>
              </w:rPr>
              <w:tab/>
            </w:r>
            <w:r w:rsidRPr="00582C40">
              <w:rPr>
                <w:rStyle w:val="Hipervnculo"/>
                <w:noProof/>
              </w:rPr>
              <w:t>Desarrollo</w:t>
            </w:r>
            <w:r>
              <w:rPr>
                <w:noProof/>
                <w:webHidden/>
              </w:rPr>
              <w:tab/>
            </w:r>
            <w:r>
              <w:rPr>
                <w:noProof/>
                <w:webHidden/>
              </w:rPr>
              <w:fldChar w:fldCharType="begin"/>
            </w:r>
            <w:r>
              <w:rPr>
                <w:noProof/>
                <w:webHidden/>
              </w:rPr>
              <w:instrText xml:space="preserve"> PAGEREF _Toc523913049 \h </w:instrText>
            </w:r>
            <w:r>
              <w:rPr>
                <w:noProof/>
                <w:webHidden/>
              </w:rPr>
            </w:r>
            <w:r>
              <w:rPr>
                <w:noProof/>
                <w:webHidden/>
              </w:rPr>
              <w:fldChar w:fldCharType="separate"/>
            </w:r>
            <w:r>
              <w:rPr>
                <w:noProof/>
                <w:webHidden/>
              </w:rPr>
              <w:t>18</w:t>
            </w:r>
            <w:r>
              <w:rPr>
                <w:noProof/>
                <w:webHidden/>
              </w:rPr>
              <w:fldChar w:fldCharType="end"/>
            </w:r>
          </w:hyperlink>
        </w:p>
        <w:p w14:paraId="6F07CE28" w14:textId="4E17B527" w:rsidR="00EF4284" w:rsidRDefault="00EF4284">
          <w:pPr>
            <w:pStyle w:val="TDC2"/>
            <w:tabs>
              <w:tab w:val="left" w:pos="960"/>
              <w:tab w:val="right" w:leader="dot" w:pos="9060"/>
            </w:tabs>
            <w:rPr>
              <w:rFonts w:eastAsiaTheme="minorEastAsia" w:cstheme="minorBidi"/>
              <w:b w:val="0"/>
              <w:bCs w:val="0"/>
              <w:noProof/>
              <w:sz w:val="24"/>
              <w:szCs w:val="24"/>
              <w:lang w:eastAsia="es-ES_tradnl"/>
            </w:rPr>
          </w:pPr>
          <w:hyperlink w:anchor="_Toc523913050" w:history="1">
            <w:r w:rsidRPr="00582C40">
              <w:rPr>
                <w:rStyle w:val="Hipervnculo"/>
                <w:noProof/>
              </w:rPr>
              <w:t>4.2</w:t>
            </w:r>
            <w:r>
              <w:rPr>
                <w:rFonts w:eastAsiaTheme="minorEastAsia" w:cstheme="minorBidi"/>
                <w:b w:val="0"/>
                <w:bCs w:val="0"/>
                <w:noProof/>
                <w:sz w:val="24"/>
                <w:szCs w:val="24"/>
                <w:lang w:eastAsia="es-ES_tradnl"/>
              </w:rPr>
              <w:tab/>
            </w:r>
            <w:r w:rsidRPr="00582C40">
              <w:rPr>
                <w:rStyle w:val="Hipervnculo"/>
                <w:noProof/>
              </w:rPr>
              <w:t>Herramientas Hardware</w:t>
            </w:r>
            <w:r>
              <w:rPr>
                <w:noProof/>
                <w:webHidden/>
              </w:rPr>
              <w:tab/>
            </w:r>
            <w:r>
              <w:rPr>
                <w:noProof/>
                <w:webHidden/>
              </w:rPr>
              <w:fldChar w:fldCharType="begin"/>
            </w:r>
            <w:r>
              <w:rPr>
                <w:noProof/>
                <w:webHidden/>
              </w:rPr>
              <w:instrText xml:space="preserve"> PAGEREF _Toc523913050 \h </w:instrText>
            </w:r>
            <w:r>
              <w:rPr>
                <w:noProof/>
                <w:webHidden/>
              </w:rPr>
            </w:r>
            <w:r>
              <w:rPr>
                <w:noProof/>
                <w:webHidden/>
              </w:rPr>
              <w:fldChar w:fldCharType="separate"/>
            </w:r>
            <w:r>
              <w:rPr>
                <w:noProof/>
                <w:webHidden/>
              </w:rPr>
              <w:t>20</w:t>
            </w:r>
            <w:r>
              <w:rPr>
                <w:noProof/>
                <w:webHidden/>
              </w:rPr>
              <w:fldChar w:fldCharType="end"/>
            </w:r>
          </w:hyperlink>
        </w:p>
        <w:p w14:paraId="197CC8E6" w14:textId="15E629DB" w:rsidR="00EF4284" w:rsidRDefault="00EF4284">
          <w:pPr>
            <w:pStyle w:val="TDC2"/>
            <w:tabs>
              <w:tab w:val="left" w:pos="960"/>
              <w:tab w:val="right" w:leader="dot" w:pos="9060"/>
            </w:tabs>
            <w:rPr>
              <w:rFonts w:eastAsiaTheme="minorEastAsia" w:cstheme="minorBidi"/>
              <w:b w:val="0"/>
              <w:bCs w:val="0"/>
              <w:noProof/>
              <w:sz w:val="24"/>
              <w:szCs w:val="24"/>
              <w:lang w:eastAsia="es-ES_tradnl"/>
            </w:rPr>
          </w:pPr>
          <w:hyperlink w:anchor="_Toc523913051" w:history="1">
            <w:r w:rsidRPr="00582C40">
              <w:rPr>
                <w:rStyle w:val="Hipervnculo"/>
                <w:noProof/>
              </w:rPr>
              <w:t>4.3</w:t>
            </w:r>
            <w:r>
              <w:rPr>
                <w:rFonts w:eastAsiaTheme="minorEastAsia" w:cstheme="minorBidi"/>
                <w:b w:val="0"/>
                <w:bCs w:val="0"/>
                <w:noProof/>
                <w:sz w:val="24"/>
                <w:szCs w:val="24"/>
                <w:lang w:eastAsia="es-ES_tradnl"/>
              </w:rPr>
              <w:tab/>
            </w:r>
            <w:r w:rsidRPr="00582C40">
              <w:rPr>
                <w:rStyle w:val="Hipervnculo"/>
                <w:noProof/>
              </w:rPr>
              <w:t>Planificación</w:t>
            </w:r>
            <w:r>
              <w:rPr>
                <w:noProof/>
                <w:webHidden/>
              </w:rPr>
              <w:tab/>
            </w:r>
            <w:r>
              <w:rPr>
                <w:noProof/>
                <w:webHidden/>
              </w:rPr>
              <w:fldChar w:fldCharType="begin"/>
            </w:r>
            <w:r>
              <w:rPr>
                <w:noProof/>
                <w:webHidden/>
              </w:rPr>
              <w:instrText xml:space="preserve"> PAGEREF _Toc523913051 \h </w:instrText>
            </w:r>
            <w:r>
              <w:rPr>
                <w:noProof/>
                <w:webHidden/>
              </w:rPr>
            </w:r>
            <w:r>
              <w:rPr>
                <w:noProof/>
                <w:webHidden/>
              </w:rPr>
              <w:fldChar w:fldCharType="separate"/>
            </w:r>
            <w:r>
              <w:rPr>
                <w:noProof/>
                <w:webHidden/>
              </w:rPr>
              <w:t>21</w:t>
            </w:r>
            <w:r>
              <w:rPr>
                <w:noProof/>
                <w:webHidden/>
              </w:rPr>
              <w:fldChar w:fldCharType="end"/>
            </w:r>
          </w:hyperlink>
        </w:p>
        <w:p w14:paraId="6333D67A" w14:textId="71F1A5B2" w:rsidR="00EF4284" w:rsidRDefault="00EF4284">
          <w:pPr>
            <w:pStyle w:val="TDC3"/>
            <w:tabs>
              <w:tab w:val="left" w:pos="1200"/>
              <w:tab w:val="right" w:leader="dot" w:pos="9060"/>
            </w:tabs>
            <w:rPr>
              <w:rFonts w:eastAsiaTheme="minorEastAsia" w:cstheme="minorBidi"/>
              <w:noProof/>
              <w:sz w:val="24"/>
              <w:szCs w:val="24"/>
              <w:lang w:eastAsia="es-ES_tradnl"/>
            </w:rPr>
          </w:pPr>
          <w:hyperlink w:anchor="_Toc523913052" w:history="1">
            <w:r w:rsidRPr="00582C40">
              <w:rPr>
                <w:rStyle w:val="Hipervnculo"/>
                <w:noProof/>
              </w:rPr>
              <w:t>4.3.1</w:t>
            </w:r>
            <w:r>
              <w:rPr>
                <w:rFonts w:eastAsiaTheme="minorEastAsia" w:cstheme="minorBidi"/>
                <w:noProof/>
                <w:sz w:val="24"/>
                <w:szCs w:val="24"/>
                <w:lang w:eastAsia="es-ES_tradnl"/>
              </w:rPr>
              <w:tab/>
            </w:r>
            <w:r w:rsidRPr="00582C40">
              <w:rPr>
                <w:rStyle w:val="Hipervnculo"/>
                <w:noProof/>
              </w:rPr>
              <w:t>Trello</w:t>
            </w:r>
            <w:r>
              <w:rPr>
                <w:noProof/>
                <w:webHidden/>
              </w:rPr>
              <w:tab/>
            </w:r>
            <w:r>
              <w:rPr>
                <w:noProof/>
                <w:webHidden/>
              </w:rPr>
              <w:fldChar w:fldCharType="begin"/>
            </w:r>
            <w:r>
              <w:rPr>
                <w:noProof/>
                <w:webHidden/>
              </w:rPr>
              <w:instrText xml:space="preserve"> PAGEREF _Toc523913052 \h </w:instrText>
            </w:r>
            <w:r>
              <w:rPr>
                <w:noProof/>
                <w:webHidden/>
              </w:rPr>
            </w:r>
            <w:r>
              <w:rPr>
                <w:noProof/>
                <w:webHidden/>
              </w:rPr>
              <w:fldChar w:fldCharType="separate"/>
            </w:r>
            <w:r>
              <w:rPr>
                <w:noProof/>
                <w:webHidden/>
              </w:rPr>
              <w:t>22</w:t>
            </w:r>
            <w:r>
              <w:rPr>
                <w:noProof/>
                <w:webHidden/>
              </w:rPr>
              <w:fldChar w:fldCharType="end"/>
            </w:r>
          </w:hyperlink>
        </w:p>
        <w:p w14:paraId="56B7E5A1" w14:textId="5482E134" w:rsidR="00EF4284" w:rsidRDefault="00EF4284">
          <w:pPr>
            <w:pStyle w:val="TDC3"/>
            <w:tabs>
              <w:tab w:val="left" w:pos="1200"/>
              <w:tab w:val="right" w:leader="dot" w:pos="9060"/>
            </w:tabs>
            <w:rPr>
              <w:rFonts w:eastAsiaTheme="minorEastAsia" w:cstheme="minorBidi"/>
              <w:noProof/>
              <w:sz w:val="24"/>
              <w:szCs w:val="24"/>
              <w:lang w:eastAsia="es-ES_tradnl"/>
            </w:rPr>
          </w:pPr>
          <w:hyperlink w:anchor="_Toc523913053" w:history="1">
            <w:r w:rsidRPr="00582C40">
              <w:rPr>
                <w:rStyle w:val="Hipervnculo"/>
                <w:noProof/>
              </w:rPr>
              <w:t>4.3.2</w:t>
            </w:r>
            <w:r>
              <w:rPr>
                <w:rFonts w:eastAsiaTheme="minorEastAsia" w:cstheme="minorBidi"/>
                <w:noProof/>
                <w:sz w:val="24"/>
                <w:szCs w:val="24"/>
                <w:lang w:eastAsia="es-ES_tradnl"/>
              </w:rPr>
              <w:tab/>
            </w:r>
            <w:r w:rsidRPr="00582C40">
              <w:rPr>
                <w:rStyle w:val="Hipervnculo"/>
                <w:noProof/>
              </w:rPr>
              <w:t>Diagrama de Gant</w:t>
            </w:r>
            <w:r>
              <w:rPr>
                <w:noProof/>
                <w:webHidden/>
              </w:rPr>
              <w:tab/>
            </w:r>
            <w:r>
              <w:rPr>
                <w:noProof/>
                <w:webHidden/>
              </w:rPr>
              <w:fldChar w:fldCharType="begin"/>
            </w:r>
            <w:r>
              <w:rPr>
                <w:noProof/>
                <w:webHidden/>
              </w:rPr>
              <w:instrText xml:space="preserve"> PAGEREF _Toc523913053 \h </w:instrText>
            </w:r>
            <w:r>
              <w:rPr>
                <w:noProof/>
                <w:webHidden/>
              </w:rPr>
            </w:r>
            <w:r>
              <w:rPr>
                <w:noProof/>
                <w:webHidden/>
              </w:rPr>
              <w:fldChar w:fldCharType="separate"/>
            </w:r>
            <w:r>
              <w:rPr>
                <w:noProof/>
                <w:webHidden/>
              </w:rPr>
              <w:t>23</w:t>
            </w:r>
            <w:r>
              <w:rPr>
                <w:noProof/>
                <w:webHidden/>
              </w:rPr>
              <w:fldChar w:fldCharType="end"/>
            </w:r>
          </w:hyperlink>
        </w:p>
        <w:p w14:paraId="67F12D20" w14:textId="5FBFC7FD" w:rsidR="00EF4284" w:rsidRDefault="00EF4284">
          <w:pPr>
            <w:pStyle w:val="TDC1"/>
            <w:tabs>
              <w:tab w:val="left" w:pos="480"/>
              <w:tab w:val="right" w:leader="dot" w:pos="9060"/>
            </w:tabs>
            <w:rPr>
              <w:rFonts w:eastAsiaTheme="minorEastAsia" w:cstheme="minorBidi"/>
              <w:b w:val="0"/>
              <w:bCs w:val="0"/>
              <w:i w:val="0"/>
              <w:iCs w:val="0"/>
              <w:noProof/>
              <w:lang w:eastAsia="es-ES_tradnl"/>
            </w:rPr>
          </w:pPr>
          <w:hyperlink w:anchor="_Toc523913054" w:history="1">
            <w:r w:rsidRPr="00582C40">
              <w:rPr>
                <w:rStyle w:val="Hipervnculo"/>
                <w:noProof/>
              </w:rPr>
              <w:t>5.</w:t>
            </w:r>
            <w:r>
              <w:rPr>
                <w:rFonts w:eastAsiaTheme="minorEastAsia" w:cstheme="minorBidi"/>
                <w:b w:val="0"/>
                <w:bCs w:val="0"/>
                <w:i w:val="0"/>
                <w:iCs w:val="0"/>
                <w:noProof/>
                <w:lang w:eastAsia="es-ES_tradnl"/>
              </w:rPr>
              <w:tab/>
            </w:r>
            <w:r w:rsidRPr="00582C40">
              <w:rPr>
                <w:rStyle w:val="Hipervnculo"/>
                <w:noProof/>
              </w:rPr>
              <w:t>Especificación de requisitos</w:t>
            </w:r>
            <w:r>
              <w:rPr>
                <w:noProof/>
                <w:webHidden/>
              </w:rPr>
              <w:tab/>
            </w:r>
            <w:r>
              <w:rPr>
                <w:noProof/>
                <w:webHidden/>
              </w:rPr>
              <w:fldChar w:fldCharType="begin"/>
            </w:r>
            <w:r>
              <w:rPr>
                <w:noProof/>
                <w:webHidden/>
              </w:rPr>
              <w:instrText xml:space="preserve"> PAGEREF _Toc523913054 \h </w:instrText>
            </w:r>
            <w:r>
              <w:rPr>
                <w:noProof/>
                <w:webHidden/>
              </w:rPr>
            </w:r>
            <w:r>
              <w:rPr>
                <w:noProof/>
                <w:webHidden/>
              </w:rPr>
              <w:fldChar w:fldCharType="separate"/>
            </w:r>
            <w:r>
              <w:rPr>
                <w:noProof/>
                <w:webHidden/>
              </w:rPr>
              <w:t>26</w:t>
            </w:r>
            <w:r>
              <w:rPr>
                <w:noProof/>
                <w:webHidden/>
              </w:rPr>
              <w:fldChar w:fldCharType="end"/>
            </w:r>
          </w:hyperlink>
        </w:p>
        <w:p w14:paraId="2A5D0416" w14:textId="41A05235" w:rsidR="00EF4284" w:rsidRDefault="00EF4284">
          <w:pPr>
            <w:pStyle w:val="TDC2"/>
            <w:tabs>
              <w:tab w:val="left" w:pos="960"/>
              <w:tab w:val="right" w:leader="dot" w:pos="9060"/>
            </w:tabs>
            <w:rPr>
              <w:rFonts w:eastAsiaTheme="minorEastAsia" w:cstheme="minorBidi"/>
              <w:b w:val="0"/>
              <w:bCs w:val="0"/>
              <w:noProof/>
              <w:sz w:val="24"/>
              <w:szCs w:val="24"/>
              <w:lang w:eastAsia="es-ES_tradnl"/>
            </w:rPr>
          </w:pPr>
          <w:hyperlink w:anchor="_Toc523913055" w:history="1">
            <w:r w:rsidRPr="00582C40">
              <w:rPr>
                <w:rStyle w:val="Hipervnculo"/>
                <w:noProof/>
              </w:rPr>
              <w:t>5.1</w:t>
            </w:r>
            <w:r>
              <w:rPr>
                <w:rFonts w:eastAsiaTheme="minorEastAsia" w:cstheme="minorBidi"/>
                <w:b w:val="0"/>
                <w:bCs w:val="0"/>
                <w:noProof/>
                <w:sz w:val="24"/>
                <w:szCs w:val="24"/>
                <w:lang w:eastAsia="es-ES_tradnl"/>
              </w:rPr>
              <w:tab/>
            </w:r>
            <w:r w:rsidRPr="00582C40">
              <w:rPr>
                <w:rStyle w:val="Hipervnculo"/>
                <w:noProof/>
              </w:rPr>
              <w:t>Casos de uso</w:t>
            </w:r>
            <w:r>
              <w:rPr>
                <w:noProof/>
                <w:webHidden/>
              </w:rPr>
              <w:tab/>
            </w:r>
            <w:r>
              <w:rPr>
                <w:noProof/>
                <w:webHidden/>
              </w:rPr>
              <w:fldChar w:fldCharType="begin"/>
            </w:r>
            <w:r>
              <w:rPr>
                <w:noProof/>
                <w:webHidden/>
              </w:rPr>
              <w:instrText xml:space="preserve"> PAGEREF _Toc523913055 \h </w:instrText>
            </w:r>
            <w:r>
              <w:rPr>
                <w:noProof/>
                <w:webHidden/>
              </w:rPr>
            </w:r>
            <w:r>
              <w:rPr>
                <w:noProof/>
                <w:webHidden/>
              </w:rPr>
              <w:fldChar w:fldCharType="separate"/>
            </w:r>
            <w:r>
              <w:rPr>
                <w:noProof/>
                <w:webHidden/>
              </w:rPr>
              <w:t>26</w:t>
            </w:r>
            <w:r>
              <w:rPr>
                <w:noProof/>
                <w:webHidden/>
              </w:rPr>
              <w:fldChar w:fldCharType="end"/>
            </w:r>
          </w:hyperlink>
        </w:p>
        <w:p w14:paraId="4D728334" w14:textId="18F3EDDA" w:rsidR="00EF4284" w:rsidRDefault="00EF4284">
          <w:pPr>
            <w:pStyle w:val="TDC2"/>
            <w:tabs>
              <w:tab w:val="left" w:pos="960"/>
              <w:tab w:val="right" w:leader="dot" w:pos="9060"/>
            </w:tabs>
            <w:rPr>
              <w:rFonts w:eastAsiaTheme="minorEastAsia" w:cstheme="minorBidi"/>
              <w:b w:val="0"/>
              <w:bCs w:val="0"/>
              <w:noProof/>
              <w:sz w:val="24"/>
              <w:szCs w:val="24"/>
              <w:lang w:eastAsia="es-ES_tradnl"/>
            </w:rPr>
          </w:pPr>
          <w:hyperlink w:anchor="_Toc523913056" w:history="1">
            <w:r w:rsidRPr="00582C40">
              <w:rPr>
                <w:rStyle w:val="Hipervnculo"/>
                <w:noProof/>
              </w:rPr>
              <w:t>5.2</w:t>
            </w:r>
            <w:r>
              <w:rPr>
                <w:rFonts w:eastAsiaTheme="minorEastAsia" w:cstheme="minorBidi"/>
                <w:b w:val="0"/>
                <w:bCs w:val="0"/>
                <w:noProof/>
                <w:sz w:val="24"/>
                <w:szCs w:val="24"/>
                <w:lang w:eastAsia="es-ES_tradnl"/>
              </w:rPr>
              <w:tab/>
            </w:r>
            <w:r w:rsidRPr="00582C40">
              <w:rPr>
                <w:rStyle w:val="Hipervnculo"/>
                <w:noProof/>
              </w:rPr>
              <w:t>Requisitos funcionales</w:t>
            </w:r>
            <w:r>
              <w:rPr>
                <w:noProof/>
                <w:webHidden/>
              </w:rPr>
              <w:tab/>
            </w:r>
            <w:r>
              <w:rPr>
                <w:noProof/>
                <w:webHidden/>
              </w:rPr>
              <w:fldChar w:fldCharType="begin"/>
            </w:r>
            <w:r>
              <w:rPr>
                <w:noProof/>
                <w:webHidden/>
              </w:rPr>
              <w:instrText xml:space="preserve"> PAGEREF _Toc523913056 \h </w:instrText>
            </w:r>
            <w:r>
              <w:rPr>
                <w:noProof/>
                <w:webHidden/>
              </w:rPr>
            </w:r>
            <w:r>
              <w:rPr>
                <w:noProof/>
                <w:webHidden/>
              </w:rPr>
              <w:fldChar w:fldCharType="separate"/>
            </w:r>
            <w:r>
              <w:rPr>
                <w:noProof/>
                <w:webHidden/>
              </w:rPr>
              <w:t>32</w:t>
            </w:r>
            <w:r>
              <w:rPr>
                <w:noProof/>
                <w:webHidden/>
              </w:rPr>
              <w:fldChar w:fldCharType="end"/>
            </w:r>
          </w:hyperlink>
        </w:p>
        <w:p w14:paraId="3D20391C" w14:textId="373EF138" w:rsidR="00EF4284" w:rsidRDefault="00EF4284">
          <w:pPr>
            <w:pStyle w:val="TDC2"/>
            <w:tabs>
              <w:tab w:val="left" w:pos="960"/>
              <w:tab w:val="right" w:leader="dot" w:pos="9060"/>
            </w:tabs>
            <w:rPr>
              <w:rFonts w:eastAsiaTheme="minorEastAsia" w:cstheme="minorBidi"/>
              <w:b w:val="0"/>
              <w:bCs w:val="0"/>
              <w:noProof/>
              <w:sz w:val="24"/>
              <w:szCs w:val="24"/>
              <w:lang w:eastAsia="es-ES_tradnl"/>
            </w:rPr>
          </w:pPr>
          <w:hyperlink w:anchor="_Toc523913057" w:history="1">
            <w:r w:rsidRPr="00582C40">
              <w:rPr>
                <w:rStyle w:val="Hipervnculo"/>
                <w:noProof/>
              </w:rPr>
              <w:t>5.3</w:t>
            </w:r>
            <w:r>
              <w:rPr>
                <w:rFonts w:eastAsiaTheme="minorEastAsia" w:cstheme="minorBidi"/>
                <w:b w:val="0"/>
                <w:bCs w:val="0"/>
                <w:noProof/>
                <w:sz w:val="24"/>
                <w:szCs w:val="24"/>
                <w:lang w:eastAsia="es-ES_tradnl"/>
              </w:rPr>
              <w:tab/>
            </w:r>
            <w:r w:rsidRPr="00582C40">
              <w:rPr>
                <w:rStyle w:val="Hipervnculo"/>
                <w:noProof/>
              </w:rPr>
              <w:t>Requisitos no funcionales</w:t>
            </w:r>
            <w:r>
              <w:rPr>
                <w:noProof/>
                <w:webHidden/>
              </w:rPr>
              <w:tab/>
            </w:r>
            <w:r>
              <w:rPr>
                <w:noProof/>
                <w:webHidden/>
              </w:rPr>
              <w:fldChar w:fldCharType="begin"/>
            </w:r>
            <w:r>
              <w:rPr>
                <w:noProof/>
                <w:webHidden/>
              </w:rPr>
              <w:instrText xml:space="preserve"> PAGEREF _Toc523913057 \h </w:instrText>
            </w:r>
            <w:r>
              <w:rPr>
                <w:noProof/>
                <w:webHidden/>
              </w:rPr>
            </w:r>
            <w:r>
              <w:rPr>
                <w:noProof/>
                <w:webHidden/>
              </w:rPr>
              <w:fldChar w:fldCharType="separate"/>
            </w:r>
            <w:r>
              <w:rPr>
                <w:noProof/>
                <w:webHidden/>
              </w:rPr>
              <w:t>35</w:t>
            </w:r>
            <w:r>
              <w:rPr>
                <w:noProof/>
                <w:webHidden/>
              </w:rPr>
              <w:fldChar w:fldCharType="end"/>
            </w:r>
          </w:hyperlink>
        </w:p>
        <w:p w14:paraId="183BAB22" w14:textId="3CC2A500" w:rsidR="00EF4284" w:rsidRDefault="00EF4284">
          <w:pPr>
            <w:pStyle w:val="TDC1"/>
            <w:tabs>
              <w:tab w:val="left" w:pos="480"/>
              <w:tab w:val="right" w:leader="dot" w:pos="9060"/>
            </w:tabs>
            <w:rPr>
              <w:rFonts w:eastAsiaTheme="minorEastAsia" w:cstheme="minorBidi"/>
              <w:b w:val="0"/>
              <w:bCs w:val="0"/>
              <w:i w:val="0"/>
              <w:iCs w:val="0"/>
              <w:noProof/>
              <w:lang w:eastAsia="es-ES_tradnl"/>
            </w:rPr>
          </w:pPr>
          <w:hyperlink w:anchor="_Toc523913058" w:history="1">
            <w:r w:rsidRPr="00582C40">
              <w:rPr>
                <w:rStyle w:val="Hipervnculo"/>
                <w:noProof/>
              </w:rPr>
              <w:t>6.</w:t>
            </w:r>
            <w:r>
              <w:rPr>
                <w:rFonts w:eastAsiaTheme="minorEastAsia" w:cstheme="minorBidi"/>
                <w:b w:val="0"/>
                <w:bCs w:val="0"/>
                <w:i w:val="0"/>
                <w:iCs w:val="0"/>
                <w:noProof/>
                <w:lang w:eastAsia="es-ES_tradnl"/>
              </w:rPr>
              <w:tab/>
            </w:r>
            <w:r w:rsidRPr="00582C40">
              <w:rPr>
                <w:rStyle w:val="Hipervnculo"/>
                <w:noProof/>
              </w:rPr>
              <w:t>Diseño y arquitectura</w:t>
            </w:r>
            <w:r>
              <w:rPr>
                <w:noProof/>
                <w:webHidden/>
              </w:rPr>
              <w:tab/>
            </w:r>
            <w:r>
              <w:rPr>
                <w:noProof/>
                <w:webHidden/>
              </w:rPr>
              <w:fldChar w:fldCharType="begin"/>
            </w:r>
            <w:r>
              <w:rPr>
                <w:noProof/>
                <w:webHidden/>
              </w:rPr>
              <w:instrText xml:space="preserve"> PAGEREF _Toc523913058 \h </w:instrText>
            </w:r>
            <w:r>
              <w:rPr>
                <w:noProof/>
                <w:webHidden/>
              </w:rPr>
            </w:r>
            <w:r>
              <w:rPr>
                <w:noProof/>
                <w:webHidden/>
              </w:rPr>
              <w:fldChar w:fldCharType="separate"/>
            </w:r>
            <w:r>
              <w:rPr>
                <w:noProof/>
                <w:webHidden/>
              </w:rPr>
              <w:t>38</w:t>
            </w:r>
            <w:r>
              <w:rPr>
                <w:noProof/>
                <w:webHidden/>
              </w:rPr>
              <w:fldChar w:fldCharType="end"/>
            </w:r>
          </w:hyperlink>
        </w:p>
        <w:p w14:paraId="44210786" w14:textId="5C2AFAD6" w:rsidR="00EF4284" w:rsidRDefault="00EF4284">
          <w:pPr>
            <w:pStyle w:val="TDC2"/>
            <w:tabs>
              <w:tab w:val="left" w:pos="960"/>
              <w:tab w:val="right" w:leader="dot" w:pos="9060"/>
            </w:tabs>
            <w:rPr>
              <w:rFonts w:eastAsiaTheme="minorEastAsia" w:cstheme="minorBidi"/>
              <w:b w:val="0"/>
              <w:bCs w:val="0"/>
              <w:noProof/>
              <w:sz w:val="24"/>
              <w:szCs w:val="24"/>
              <w:lang w:eastAsia="es-ES_tradnl"/>
            </w:rPr>
          </w:pPr>
          <w:hyperlink w:anchor="_Toc523913059" w:history="1">
            <w:r w:rsidRPr="00582C40">
              <w:rPr>
                <w:rStyle w:val="Hipervnculo"/>
                <w:noProof/>
              </w:rPr>
              <w:t>6.1</w:t>
            </w:r>
            <w:r>
              <w:rPr>
                <w:rFonts w:eastAsiaTheme="minorEastAsia" w:cstheme="minorBidi"/>
                <w:b w:val="0"/>
                <w:bCs w:val="0"/>
                <w:noProof/>
                <w:sz w:val="24"/>
                <w:szCs w:val="24"/>
                <w:lang w:eastAsia="es-ES_tradnl"/>
              </w:rPr>
              <w:tab/>
            </w:r>
            <w:r w:rsidRPr="00582C40">
              <w:rPr>
                <w:rStyle w:val="Hipervnculo"/>
                <w:noProof/>
              </w:rPr>
              <w:t>Prototipo temprano</w:t>
            </w:r>
            <w:r>
              <w:rPr>
                <w:noProof/>
                <w:webHidden/>
              </w:rPr>
              <w:tab/>
            </w:r>
            <w:r>
              <w:rPr>
                <w:noProof/>
                <w:webHidden/>
              </w:rPr>
              <w:fldChar w:fldCharType="begin"/>
            </w:r>
            <w:r>
              <w:rPr>
                <w:noProof/>
                <w:webHidden/>
              </w:rPr>
              <w:instrText xml:space="preserve"> PAGEREF _Toc523913059 \h </w:instrText>
            </w:r>
            <w:r>
              <w:rPr>
                <w:noProof/>
                <w:webHidden/>
              </w:rPr>
            </w:r>
            <w:r>
              <w:rPr>
                <w:noProof/>
                <w:webHidden/>
              </w:rPr>
              <w:fldChar w:fldCharType="separate"/>
            </w:r>
            <w:r>
              <w:rPr>
                <w:noProof/>
                <w:webHidden/>
              </w:rPr>
              <w:t>38</w:t>
            </w:r>
            <w:r>
              <w:rPr>
                <w:noProof/>
                <w:webHidden/>
              </w:rPr>
              <w:fldChar w:fldCharType="end"/>
            </w:r>
          </w:hyperlink>
        </w:p>
        <w:p w14:paraId="422A8728" w14:textId="432B345D" w:rsidR="00EF4284" w:rsidRDefault="00EF4284">
          <w:pPr>
            <w:pStyle w:val="TDC2"/>
            <w:tabs>
              <w:tab w:val="left" w:pos="960"/>
              <w:tab w:val="right" w:leader="dot" w:pos="9060"/>
            </w:tabs>
            <w:rPr>
              <w:rFonts w:eastAsiaTheme="minorEastAsia" w:cstheme="minorBidi"/>
              <w:b w:val="0"/>
              <w:bCs w:val="0"/>
              <w:noProof/>
              <w:sz w:val="24"/>
              <w:szCs w:val="24"/>
              <w:lang w:eastAsia="es-ES_tradnl"/>
            </w:rPr>
          </w:pPr>
          <w:hyperlink w:anchor="_Toc523913060" w:history="1">
            <w:r w:rsidRPr="00582C40">
              <w:rPr>
                <w:rStyle w:val="Hipervnculo"/>
                <w:noProof/>
              </w:rPr>
              <w:t>6.2</w:t>
            </w:r>
            <w:r>
              <w:rPr>
                <w:rFonts w:eastAsiaTheme="minorEastAsia" w:cstheme="minorBidi"/>
                <w:b w:val="0"/>
                <w:bCs w:val="0"/>
                <w:noProof/>
                <w:sz w:val="24"/>
                <w:szCs w:val="24"/>
                <w:lang w:eastAsia="es-ES_tradnl"/>
              </w:rPr>
              <w:tab/>
            </w:r>
            <w:r w:rsidRPr="00582C40">
              <w:rPr>
                <w:rStyle w:val="Hipervnculo"/>
                <w:noProof/>
              </w:rPr>
              <w:t>Diagrama de clases</w:t>
            </w:r>
            <w:r>
              <w:rPr>
                <w:noProof/>
                <w:webHidden/>
              </w:rPr>
              <w:tab/>
            </w:r>
            <w:r>
              <w:rPr>
                <w:noProof/>
                <w:webHidden/>
              </w:rPr>
              <w:fldChar w:fldCharType="begin"/>
            </w:r>
            <w:r>
              <w:rPr>
                <w:noProof/>
                <w:webHidden/>
              </w:rPr>
              <w:instrText xml:space="preserve"> PAGEREF _Toc523913060 \h </w:instrText>
            </w:r>
            <w:r>
              <w:rPr>
                <w:noProof/>
                <w:webHidden/>
              </w:rPr>
            </w:r>
            <w:r>
              <w:rPr>
                <w:noProof/>
                <w:webHidden/>
              </w:rPr>
              <w:fldChar w:fldCharType="separate"/>
            </w:r>
            <w:r>
              <w:rPr>
                <w:noProof/>
                <w:webHidden/>
              </w:rPr>
              <w:t>46</w:t>
            </w:r>
            <w:r>
              <w:rPr>
                <w:noProof/>
                <w:webHidden/>
              </w:rPr>
              <w:fldChar w:fldCharType="end"/>
            </w:r>
          </w:hyperlink>
        </w:p>
        <w:p w14:paraId="748FDD73" w14:textId="59C6BEA9" w:rsidR="00EF4284" w:rsidRDefault="00EF4284">
          <w:pPr>
            <w:pStyle w:val="TDC2"/>
            <w:tabs>
              <w:tab w:val="left" w:pos="960"/>
              <w:tab w:val="right" w:leader="dot" w:pos="9060"/>
            </w:tabs>
            <w:rPr>
              <w:rFonts w:eastAsiaTheme="minorEastAsia" w:cstheme="minorBidi"/>
              <w:b w:val="0"/>
              <w:bCs w:val="0"/>
              <w:noProof/>
              <w:sz w:val="24"/>
              <w:szCs w:val="24"/>
              <w:lang w:eastAsia="es-ES_tradnl"/>
            </w:rPr>
          </w:pPr>
          <w:hyperlink w:anchor="_Toc523913061" w:history="1">
            <w:r w:rsidRPr="00582C40">
              <w:rPr>
                <w:rStyle w:val="Hipervnculo"/>
                <w:noProof/>
              </w:rPr>
              <w:t>6.3</w:t>
            </w:r>
            <w:r>
              <w:rPr>
                <w:rFonts w:eastAsiaTheme="minorEastAsia" w:cstheme="minorBidi"/>
                <w:b w:val="0"/>
                <w:bCs w:val="0"/>
                <w:noProof/>
                <w:sz w:val="24"/>
                <w:szCs w:val="24"/>
                <w:lang w:eastAsia="es-ES_tradnl"/>
              </w:rPr>
              <w:tab/>
            </w:r>
            <w:r w:rsidRPr="00582C40">
              <w:rPr>
                <w:rStyle w:val="Hipervnculo"/>
                <w:noProof/>
              </w:rPr>
              <w:t>Diagrama entidad relación</w:t>
            </w:r>
            <w:r>
              <w:rPr>
                <w:noProof/>
                <w:webHidden/>
              </w:rPr>
              <w:tab/>
            </w:r>
            <w:r>
              <w:rPr>
                <w:noProof/>
                <w:webHidden/>
              </w:rPr>
              <w:fldChar w:fldCharType="begin"/>
            </w:r>
            <w:r>
              <w:rPr>
                <w:noProof/>
                <w:webHidden/>
              </w:rPr>
              <w:instrText xml:space="preserve"> PAGEREF _Toc523913061 \h </w:instrText>
            </w:r>
            <w:r>
              <w:rPr>
                <w:noProof/>
                <w:webHidden/>
              </w:rPr>
            </w:r>
            <w:r>
              <w:rPr>
                <w:noProof/>
                <w:webHidden/>
              </w:rPr>
              <w:fldChar w:fldCharType="separate"/>
            </w:r>
            <w:r>
              <w:rPr>
                <w:noProof/>
                <w:webHidden/>
              </w:rPr>
              <w:t>47</w:t>
            </w:r>
            <w:r>
              <w:rPr>
                <w:noProof/>
                <w:webHidden/>
              </w:rPr>
              <w:fldChar w:fldCharType="end"/>
            </w:r>
          </w:hyperlink>
        </w:p>
        <w:p w14:paraId="4E2F6F66" w14:textId="1EB0B6EA" w:rsidR="00EF4284" w:rsidRDefault="00EF4284">
          <w:pPr>
            <w:pStyle w:val="TDC2"/>
            <w:tabs>
              <w:tab w:val="left" w:pos="960"/>
              <w:tab w:val="right" w:leader="dot" w:pos="9060"/>
            </w:tabs>
            <w:rPr>
              <w:rFonts w:eastAsiaTheme="minorEastAsia" w:cstheme="minorBidi"/>
              <w:b w:val="0"/>
              <w:bCs w:val="0"/>
              <w:noProof/>
              <w:sz w:val="24"/>
              <w:szCs w:val="24"/>
              <w:lang w:eastAsia="es-ES_tradnl"/>
            </w:rPr>
          </w:pPr>
          <w:hyperlink w:anchor="_Toc523913062" w:history="1">
            <w:r w:rsidRPr="00582C40">
              <w:rPr>
                <w:rStyle w:val="Hipervnculo"/>
                <w:noProof/>
              </w:rPr>
              <w:t>6.4</w:t>
            </w:r>
            <w:r>
              <w:rPr>
                <w:rFonts w:eastAsiaTheme="minorEastAsia" w:cstheme="minorBidi"/>
                <w:b w:val="0"/>
                <w:bCs w:val="0"/>
                <w:noProof/>
                <w:sz w:val="24"/>
                <w:szCs w:val="24"/>
                <w:lang w:eastAsia="es-ES_tradnl"/>
              </w:rPr>
              <w:tab/>
            </w:r>
            <w:r w:rsidRPr="00582C40">
              <w:rPr>
                <w:rStyle w:val="Hipervnculo"/>
                <w:noProof/>
              </w:rPr>
              <w:t>Diseño final</w:t>
            </w:r>
            <w:r>
              <w:rPr>
                <w:noProof/>
                <w:webHidden/>
              </w:rPr>
              <w:tab/>
            </w:r>
            <w:r>
              <w:rPr>
                <w:noProof/>
                <w:webHidden/>
              </w:rPr>
              <w:fldChar w:fldCharType="begin"/>
            </w:r>
            <w:r>
              <w:rPr>
                <w:noProof/>
                <w:webHidden/>
              </w:rPr>
              <w:instrText xml:space="preserve"> PAGEREF _Toc523913062 \h </w:instrText>
            </w:r>
            <w:r>
              <w:rPr>
                <w:noProof/>
                <w:webHidden/>
              </w:rPr>
            </w:r>
            <w:r>
              <w:rPr>
                <w:noProof/>
                <w:webHidden/>
              </w:rPr>
              <w:fldChar w:fldCharType="separate"/>
            </w:r>
            <w:r>
              <w:rPr>
                <w:noProof/>
                <w:webHidden/>
              </w:rPr>
              <w:t>48</w:t>
            </w:r>
            <w:r>
              <w:rPr>
                <w:noProof/>
                <w:webHidden/>
              </w:rPr>
              <w:fldChar w:fldCharType="end"/>
            </w:r>
          </w:hyperlink>
        </w:p>
        <w:p w14:paraId="0CD1882E" w14:textId="70268D3F" w:rsidR="00EF4284" w:rsidRDefault="00EF4284">
          <w:pPr>
            <w:pStyle w:val="TDC2"/>
            <w:tabs>
              <w:tab w:val="left" w:pos="960"/>
              <w:tab w:val="right" w:leader="dot" w:pos="9060"/>
            </w:tabs>
            <w:rPr>
              <w:rFonts w:eastAsiaTheme="minorEastAsia" w:cstheme="minorBidi"/>
              <w:b w:val="0"/>
              <w:bCs w:val="0"/>
              <w:noProof/>
              <w:sz w:val="24"/>
              <w:szCs w:val="24"/>
              <w:lang w:eastAsia="es-ES_tradnl"/>
            </w:rPr>
          </w:pPr>
          <w:hyperlink w:anchor="_Toc523913063" w:history="1">
            <w:r w:rsidRPr="00582C40">
              <w:rPr>
                <w:rStyle w:val="Hipervnculo"/>
                <w:noProof/>
              </w:rPr>
              <w:t>6.5</w:t>
            </w:r>
            <w:r>
              <w:rPr>
                <w:rFonts w:eastAsiaTheme="minorEastAsia" w:cstheme="minorBidi"/>
                <w:b w:val="0"/>
                <w:bCs w:val="0"/>
                <w:noProof/>
                <w:sz w:val="24"/>
                <w:szCs w:val="24"/>
                <w:lang w:eastAsia="es-ES_tradnl"/>
              </w:rPr>
              <w:tab/>
            </w:r>
            <w:r w:rsidRPr="00582C40">
              <w:rPr>
                <w:rStyle w:val="Hipervnculo"/>
                <w:noProof/>
              </w:rPr>
              <w:t>Arquitectura</w:t>
            </w:r>
            <w:r>
              <w:rPr>
                <w:noProof/>
                <w:webHidden/>
              </w:rPr>
              <w:tab/>
            </w:r>
            <w:r>
              <w:rPr>
                <w:noProof/>
                <w:webHidden/>
              </w:rPr>
              <w:fldChar w:fldCharType="begin"/>
            </w:r>
            <w:r>
              <w:rPr>
                <w:noProof/>
                <w:webHidden/>
              </w:rPr>
              <w:instrText xml:space="preserve"> PAGEREF _Toc523913063 \h </w:instrText>
            </w:r>
            <w:r>
              <w:rPr>
                <w:noProof/>
                <w:webHidden/>
              </w:rPr>
            </w:r>
            <w:r>
              <w:rPr>
                <w:noProof/>
                <w:webHidden/>
              </w:rPr>
              <w:fldChar w:fldCharType="separate"/>
            </w:r>
            <w:r>
              <w:rPr>
                <w:noProof/>
                <w:webHidden/>
              </w:rPr>
              <w:t>55</w:t>
            </w:r>
            <w:r>
              <w:rPr>
                <w:noProof/>
                <w:webHidden/>
              </w:rPr>
              <w:fldChar w:fldCharType="end"/>
            </w:r>
          </w:hyperlink>
        </w:p>
        <w:p w14:paraId="5D62044E" w14:textId="79F438CB" w:rsidR="00EF4284" w:rsidRDefault="00EF4284">
          <w:pPr>
            <w:pStyle w:val="TDC1"/>
            <w:tabs>
              <w:tab w:val="left" w:pos="480"/>
              <w:tab w:val="right" w:leader="dot" w:pos="9060"/>
            </w:tabs>
            <w:rPr>
              <w:rFonts w:eastAsiaTheme="minorEastAsia" w:cstheme="minorBidi"/>
              <w:b w:val="0"/>
              <w:bCs w:val="0"/>
              <w:i w:val="0"/>
              <w:iCs w:val="0"/>
              <w:noProof/>
              <w:lang w:eastAsia="es-ES_tradnl"/>
            </w:rPr>
          </w:pPr>
          <w:hyperlink w:anchor="_Toc523913064" w:history="1">
            <w:r w:rsidRPr="00582C40">
              <w:rPr>
                <w:rStyle w:val="Hipervnculo"/>
                <w:noProof/>
              </w:rPr>
              <w:t>7.</w:t>
            </w:r>
            <w:r>
              <w:rPr>
                <w:rFonts w:eastAsiaTheme="minorEastAsia" w:cstheme="minorBidi"/>
                <w:b w:val="0"/>
                <w:bCs w:val="0"/>
                <w:i w:val="0"/>
                <w:iCs w:val="0"/>
                <w:noProof/>
                <w:lang w:eastAsia="es-ES_tradnl"/>
              </w:rPr>
              <w:tab/>
            </w:r>
            <w:r w:rsidRPr="00582C40">
              <w:rPr>
                <w:rStyle w:val="Hipervnculo"/>
                <w:noProof/>
              </w:rPr>
              <w:t>Seguridad</w:t>
            </w:r>
            <w:r>
              <w:rPr>
                <w:noProof/>
                <w:webHidden/>
              </w:rPr>
              <w:tab/>
            </w:r>
            <w:r>
              <w:rPr>
                <w:noProof/>
                <w:webHidden/>
              </w:rPr>
              <w:fldChar w:fldCharType="begin"/>
            </w:r>
            <w:r>
              <w:rPr>
                <w:noProof/>
                <w:webHidden/>
              </w:rPr>
              <w:instrText xml:space="preserve"> PAGEREF _Toc523913064 \h </w:instrText>
            </w:r>
            <w:r>
              <w:rPr>
                <w:noProof/>
                <w:webHidden/>
              </w:rPr>
            </w:r>
            <w:r>
              <w:rPr>
                <w:noProof/>
                <w:webHidden/>
              </w:rPr>
              <w:fldChar w:fldCharType="separate"/>
            </w:r>
            <w:r>
              <w:rPr>
                <w:noProof/>
                <w:webHidden/>
              </w:rPr>
              <w:t>57</w:t>
            </w:r>
            <w:r>
              <w:rPr>
                <w:noProof/>
                <w:webHidden/>
              </w:rPr>
              <w:fldChar w:fldCharType="end"/>
            </w:r>
          </w:hyperlink>
        </w:p>
        <w:p w14:paraId="144C1C00" w14:textId="438C209B" w:rsidR="00EF4284" w:rsidRDefault="00EF4284">
          <w:pPr>
            <w:pStyle w:val="TDC2"/>
            <w:tabs>
              <w:tab w:val="left" w:pos="960"/>
              <w:tab w:val="right" w:leader="dot" w:pos="9060"/>
            </w:tabs>
            <w:rPr>
              <w:rFonts w:eastAsiaTheme="minorEastAsia" w:cstheme="minorBidi"/>
              <w:b w:val="0"/>
              <w:bCs w:val="0"/>
              <w:noProof/>
              <w:sz w:val="24"/>
              <w:szCs w:val="24"/>
              <w:lang w:eastAsia="es-ES_tradnl"/>
            </w:rPr>
          </w:pPr>
          <w:hyperlink w:anchor="_Toc523913065" w:history="1">
            <w:r w:rsidRPr="00582C40">
              <w:rPr>
                <w:rStyle w:val="Hipervnculo"/>
                <w:noProof/>
              </w:rPr>
              <w:t>7.1</w:t>
            </w:r>
            <w:r>
              <w:rPr>
                <w:rFonts w:eastAsiaTheme="minorEastAsia" w:cstheme="minorBidi"/>
                <w:b w:val="0"/>
                <w:bCs w:val="0"/>
                <w:noProof/>
                <w:sz w:val="24"/>
                <w:szCs w:val="24"/>
                <w:lang w:eastAsia="es-ES_tradnl"/>
              </w:rPr>
              <w:tab/>
            </w:r>
            <w:r w:rsidRPr="00582C40">
              <w:rPr>
                <w:rStyle w:val="Hipervnculo"/>
                <w:noProof/>
              </w:rPr>
              <w:t>Servidor</w:t>
            </w:r>
            <w:r>
              <w:rPr>
                <w:noProof/>
                <w:webHidden/>
              </w:rPr>
              <w:tab/>
            </w:r>
            <w:r>
              <w:rPr>
                <w:noProof/>
                <w:webHidden/>
              </w:rPr>
              <w:fldChar w:fldCharType="begin"/>
            </w:r>
            <w:r>
              <w:rPr>
                <w:noProof/>
                <w:webHidden/>
              </w:rPr>
              <w:instrText xml:space="preserve"> PAGEREF _Toc523913065 \h </w:instrText>
            </w:r>
            <w:r>
              <w:rPr>
                <w:noProof/>
                <w:webHidden/>
              </w:rPr>
            </w:r>
            <w:r>
              <w:rPr>
                <w:noProof/>
                <w:webHidden/>
              </w:rPr>
              <w:fldChar w:fldCharType="separate"/>
            </w:r>
            <w:r>
              <w:rPr>
                <w:noProof/>
                <w:webHidden/>
              </w:rPr>
              <w:t>57</w:t>
            </w:r>
            <w:r>
              <w:rPr>
                <w:noProof/>
                <w:webHidden/>
              </w:rPr>
              <w:fldChar w:fldCharType="end"/>
            </w:r>
          </w:hyperlink>
        </w:p>
        <w:p w14:paraId="46DAE28C" w14:textId="2EBC8820" w:rsidR="00EF4284" w:rsidRDefault="00EF4284">
          <w:pPr>
            <w:pStyle w:val="TDC2"/>
            <w:tabs>
              <w:tab w:val="left" w:pos="960"/>
              <w:tab w:val="right" w:leader="dot" w:pos="9060"/>
            </w:tabs>
            <w:rPr>
              <w:rFonts w:eastAsiaTheme="minorEastAsia" w:cstheme="minorBidi"/>
              <w:b w:val="0"/>
              <w:bCs w:val="0"/>
              <w:noProof/>
              <w:sz w:val="24"/>
              <w:szCs w:val="24"/>
              <w:lang w:eastAsia="es-ES_tradnl"/>
            </w:rPr>
          </w:pPr>
          <w:hyperlink w:anchor="_Toc523913066" w:history="1">
            <w:r w:rsidRPr="00582C40">
              <w:rPr>
                <w:rStyle w:val="Hipervnculo"/>
                <w:noProof/>
              </w:rPr>
              <w:t>7.2</w:t>
            </w:r>
            <w:r>
              <w:rPr>
                <w:rFonts w:eastAsiaTheme="minorEastAsia" w:cstheme="minorBidi"/>
                <w:b w:val="0"/>
                <w:bCs w:val="0"/>
                <w:noProof/>
                <w:sz w:val="24"/>
                <w:szCs w:val="24"/>
                <w:lang w:eastAsia="es-ES_tradnl"/>
              </w:rPr>
              <w:tab/>
            </w:r>
            <w:r w:rsidRPr="00582C40">
              <w:rPr>
                <w:rStyle w:val="Hipervnculo"/>
                <w:noProof/>
              </w:rPr>
              <w:t>Cliente</w:t>
            </w:r>
            <w:r>
              <w:rPr>
                <w:noProof/>
                <w:webHidden/>
              </w:rPr>
              <w:tab/>
            </w:r>
            <w:r>
              <w:rPr>
                <w:noProof/>
                <w:webHidden/>
              </w:rPr>
              <w:fldChar w:fldCharType="begin"/>
            </w:r>
            <w:r>
              <w:rPr>
                <w:noProof/>
                <w:webHidden/>
              </w:rPr>
              <w:instrText xml:space="preserve"> PAGEREF _Toc523913066 \h </w:instrText>
            </w:r>
            <w:r>
              <w:rPr>
                <w:noProof/>
                <w:webHidden/>
              </w:rPr>
            </w:r>
            <w:r>
              <w:rPr>
                <w:noProof/>
                <w:webHidden/>
              </w:rPr>
              <w:fldChar w:fldCharType="separate"/>
            </w:r>
            <w:r>
              <w:rPr>
                <w:noProof/>
                <w:webHidden/>
              </w:rPr>
              <w:t>60</w:t>
            </w:r>
            <w:r>
              <w:rPr>
                <w:noProof/>
                <w:webHidden/>
              </w:rPr>
              <w:fldChar w:fldCharType="end"/>
            </w:r>
          </w:hyperlink>
        </w:p>
        <w:p w14:paraId="5631F7B0" w14:textId="66BCBF32" w:rsidR="00EF4284" w:rsidRDefault="00EF4284">
          <w:pPr>
            <w:pStyle w:val="TDC1"/>
            <w:tabs>
              <w:tab w:val="left" w:pos="480"/>
              <w:tab w:val="right" w:leader="dot" w:pos="9060"/>
            </w:tabs>
            <w:rPr>
              <w:rFonts w:eastAsiaTheme="minorEastAsia" w:cstheme="minorBidi"/>
              <w:b w:val="0"/>
              <w:bCs w:val="0"/>
              <w:i w:val="0"/>
              <w:iCs w:val="0"/>
              <w:noProof/>
              <w:lang w:eastAsia="es-ES_tradnl"/>
            </w:rPr>
          </w:pPr>
          <w:hyperlink w:anchor="_Toc523913067" w:history="1">
            <w:r w:rsidRPr="00582C40">
              <w:rPr>
                <w:rStyle w:val="Hipervnculo"/>
                <w:noProof/>
              </w:rPr>
              <w:t>8.</w:t>
            </w:r>
            <w:r>
              <w:rPr>
                <w:rFonts w:eastAsiaTheme="minorEastAsia" w:cstheme="minorBidi"/>
                <w:b w:val="0"/>
                <w:bCs w:val="0"/>
                <w:i w:val="0"/>
                <w:iCs w:val="0"/>
                <w:noProof/>
                <w:lang w:eastAsia="es-ES_tradnl"/>
              </w:rPr>
              <w:tab/>
            </w:r>
            <w:r w:rsidRPr="00582C40">
              <w:rPr>
                <w:rStyle w:val="Hipervnculo"/>
                <w:noProof/>
              </w:rPr>
              <w:t>Implementación</w:t>
            </w:r>
            <w:r>
              <w:rPr>
                <w:noProof/>
                <w:webHidden/>
              </w:rPr>
              <w:tab/>
            </w:r>
            <w:r>
              <w:rPr>
                <w:noProof/>
                <w:webHidden/>
              </w:rPr>
              <w:fldChar w:fldCharType="begin"/>
            </w:r>
            <w:r>
              <w:rPr>
                <w:noProof/>
                <w:webHidden/>
              </w:rPr>
              <w:instrText xml:space="preserve"> PAGEREF _Toc523913067 \h </w:instrText>
            </w:r>
            <w:r>
              <w:rPr>
                <w:noProof/>
                <w:webHidden/>
              </w:rPr>
            </w:r>
            <w:r>
              <w:rPr>
                <w:noProof/>
                <w:webHidden/>
              </w:rPr>
              <w:fldChar w:fldCharType="separate"/>
            </w:r>
            <w:r>
              <w:rPr>
                <w:noProof/>
                <w:webHidden/>
              </w:rPr>
              <w:t>61</w:t>
            </w:r>
            <w:r>
              <w:rPr>
                <w:noProof/>
                <w:webHidden/>
              </w:rPr>
              <w:fldChar w:fldCharType="end"/>
            </w:r>
          </w:hyperlink>
        </w:p>
        <w:p w14:paraId="55F80B2E" w14:textId="005EA5DC" w:rsidR="00EF4284" w:rsidRDefault="00EF4284">
          <w:pPr>
            <w:pStyle w:val="TDC2"/>
            <w:tabs>
              <w:tab w:val="left" w:pos="960"/>
              <w:tab w:val="right" w:leader="dot" w:pos="9060"/>
            </w:tabs>
            <w:rPr>
              <w:rFonts w:eastAsiaTheme="minorEastAsia" w:cstheme="minorBidi"/>
              <w:b w:val="0"/>
              <w:bCs w:val="0"/>
              <w:noProof/>
              <w:sz w:val="24"/>
              <w:szCs w:val="24"/>
              <w:lang w:eastAsia="es-ES_tradnl"/>
            </w:rPr>
          </w:pPr>
          <w:hyperlink w:anchor="_Toc523913068" w:history="1">
            <w:r w:rsidRPr="00582C40">
              <w:rPr>
                <w:rStyle w:val="Hipervnculo"/>
                <w:noProof/>
              </w:rPr>
              <w:t>8.1</w:t>
            </w:r>
            <w:r>
              <w:rPr>
                <w:rFonts w:eastAsiaTheme="minorEastAsia" w:cstheme="minorBidi"/>
                <w:b w:val="0"/>
                <w:bCs w:val="0"/>
                <w:noProof/>
                <w:sz w:val="24"/>
                <w:szCs w:val="24"/>
                <w:lang w:eastAsia="es-ES_tradnl"/>
              </w:rPr>
              <w:tab/>
            </w:r>
            <w:r w:rsidRPr="00582C40">
              <w:rPr>
                <w:rStyle w:val="Hipervnculo"/>
                <w:noProof/>
              </w:rPr>
              <w:t>API</w:t>
            </w:r>
            <w:r>
              <w:rPr>
                <w:noProof/>
                <w:webHidden/>
              </w:rPr>
              <w:tab/>
            </w:r>
            <w:r>
              <w:rPr>
                <w:noProof/>
                <w:webHidden/>
              </w:rPr>
              <w:fldChar w:fldCharType="begin"/>
            </w:r>
            <w:r>
              <w:rPr>
                <w:noProof/>
                <w:webHidden/>
              </w:rPr>
              <w:instrText xml:space="preserve"> PAGEREF _Toc523913068 \h </w:instrText>
            </w:r>
            <w:r>
              <w:rPr>
                <w:noProof/>
                <w:webHidden/>
              </w:rPr>
            </w:r>
            <w:r>
              <w:rPr>
                <w:noProof/>
                <w:webHidden/>
              </w:rPr>
              <w:fldChar w:fldCharType="separate"/>
            </w:r>
            <w:r>
              <w:rPr>
                <w:noProof/>
                <w:webHidden/>
              </w:rPr>
              <w:t>61</w:t>
            </w:r>
            <w:r>
              <w:rPr>
                <w:noProof/>
                <w:webHidden/>
              </w:rPr>
              <w:fldChar w:fldCharType="end"/>
            </w:r>
          </w:hyperlink>
        </w:p>
        <w:p w14:paraId="27D1C14C" w14:textId="065B5090" w:rsidR="00EF4284" w:rsidRDefault="00EF4284">
          <w:pPr>
            <w:pStyle w:val="TDC3"/>
            <w:tabs>
              <w:tab w:val="left" w:pos="1200"/>
              <w:tab w:val="right" w:leader="dot" w:pos="9060"/>
            </w:tabs>
            <w:rPr>
              <w:rFonts w:eastAsiaTheme="minorEastAsia" w:cstheme="minorBidi"/>
              <w:noProof/>
              <w:sz w:val="24"/>
              <w:szCs w:val="24"/>
              <w:lang w:eastAsia="es-ES_tradnl"/>
            </w:rPr>
          </w:pPr>
          <w:hyperlink w:anchor="_Toc523913069" w:history="1">
            <w:r w:rsidRPr="00582C40">
              <w:rPr>
                <w:rStyle w:val="Hipervnculo"/>
                <w:noProof/>
              </w:rPr>
              <w:t>8.1.1</w:t>
            </w:r>
            <w:r>
              <w:rPr>
                <w:rFonts w:eastAsiaTheme="minorEastAsia" w:cstheme="minorBidi"/>
                <w:noProof/>
                <w:sz w:val="24"/>
                <w:szCs w:val="24"/>
                <w:lang w:eastAsia="es-ES_tradnl"/>
              </w:rPr>
              <w:tab/>
            </w:r>
            <w:r w:rsidRPr="00582C40">
              <w:rPr>
                <w:rStyle w:val="Hipervnculo"/>
                <w:noProof/>
              </w:rPr>
              <w:t>Login y registro</w:t>
            </w:r>
            <w:r>
              <w:rPr>
                <w:noProof/>
                <w:webHidden/>
              </w:rPr>
              <w:tab/>
            </w:r>
            <w:r>
              <w:rPr>
                <w:noProof/>
                <w:webHidden/>
              </w:rPr>
              <w:fldChar w:fldCharType="begin"/>
            </w:r>
            <w:r>
              <w:rPr>
                <w:noProof/>
                <w:webHidden/>
              </w:rPr>
              <w:instrText xml:space="preserve"> PAGEREF _Toc523913069 \h </w:instrText>
            </w:r>
            <w:r>
              <w:rPr>
                <w:noProof/>
                <w:webHidden/>
              </w:rPr>
            </w:r>
            <w:r>
              <w:rPr>
                <w:noProof/>
                <w:webHidden/>
              </w:rPr>
              <w:fldChar w:fldCharType="separate"/>
            </w:r>
            <w:r>
              <w:rPr>
                <w:noProof/>
                <w:webHidden/>
              </w:rPr>
              <w:t>62</w:t>
            </w:r>
            <w:r>
              <w:rPr>
                <w:noProof/>
                <w:webHidden/>
              </w:rPr>
              <w:fldChar w:fldCharType="end"/>
            </w:r>
          </w:hyperlink>
        </w:p>
        <w:p w14:paraId="34F1556E" w14:textId="2233115B" w:rsidR="00EF4284" w:rsidRDefault="00EF4284">
          <w:pPr>
            <w:pStyle w:val="TDC3"/>
            <w:tabs>
              <w:tab w:val="left" w:pos="1200"/>
              <w:tab w:val="right" w:leader="dot" w:pos="9060"/>
            </w:tabs>
            <w:rPr>
              <w:rFonts w:eastAsiaTheme="minorEastAsia" w:cstheme="minorBidi"/>
              <w:noProof/>
              <w:sz w:val="24"/>
              <w:szCs w:val="24"/>
              <w:lang w:eastAsia="es-ES_tradnl"/>
            </w:rPr>
          </w:pPr>
          <w:hyperlink w:anchor="_Toc523913070" w:history="1">
            <w:r w:rsidRPr="00582C40">
              <w:rPr>
                <w:rStyle w:val="Hipervnculo"/>
                <w:noProof/>
              </w:rPr>
              <w:t>8.1.2</w:t>
            </w:r>
            <w:r>
              <w:rPr>
                <w:rFonts w:eastAsiaTheme="minorEastAsia" w:cstheme="minorBidi"/>
                <w:noProof/>
                <w:sz w:val="24"/>
                <w:szCs w:val="24"/>
                <w:lang w:eastAsia="es-ES_tradnl"/>
              </w:rPr>
              <w:tab/>
            </w:r>
            <w:r w:rsidRPr="00582C40">
              <w:rPr>
                <w:rStyle w:val="Hipervnculo"/>
                <w:noProof/>
              </w:rPr>
              <w:t>Historial</w:t>
            </w:r>
            <w:r>
              <w:rPr>
                <w:noProof/>
                <w:webHidden/>
              </w:rPr>
              <w:tab/>
            </w:r>
            <w:r>
              <w:rPr>
                <w:noProof/>
                <w:webHidden/>
              </w:rPr>
              <w:fldChar w:fldCharType="begin"/>
            </w:r>
            <w:r>
              <w:rPr>
                <w:noProof/>
                <w:webHidden/>
              </w:rPr>
              <w:instrText xml:space="preserve"> PAGEREF _Toc523913070 \h </w:instrText>
            </w:r>
            <w:r>
              <w:rPr>
                <w:noProof/>
                <w:webHidden/>
              </w:rPr>
            </w:r>
            <w:r>
              <w:rPr>
                <w:noProof/>
                <w:webHidden/>
              </w:rPr>
              <w:fldChar w:fldCharType="separate"/>
            </w:r>
            <w:r>
              <w:rPr>
                <w:noProof/>
                <w:webHidden/>
              </w:rPr>
              <w:t>63</w:t>
            </w:r>
            <w:r>
              <w:rPr>
                <w:noProof/>
                <w:webHidden/>
              </w:rPr>
              <w:fldChar w:fldCharType="end"/>
            </w:r>
          </w:hyperlink>
        </w:p>
        <w:p w14:paraId="2967281E" w14:textId="1904F17B" w:rsidR="00EF4284" w:rsidRDefault="00EF4284">
          <w:pPr>
            <w:pStyle w:val="TDC3"/>
            <w:tabs>
              <w:tab w:val="left" w:pos="1200"/>
              <w:tab w:val="right" w:leader="dot" w:pos="9060"/>
            </w:tabs>
            <w:rPr>
              <w:rFonts w:eastAsiaTheme="minorEastAsia" w:cstheme="minorBidi"/>
              <w:noProof/>
              <w:sz w:val="24"/>
              <w:szCs w:val="24"/>
              <w:lang w:eastAsia="es-ES_tradnl"/>
            </w:rPr>
          </w:pPr>
          <w:hyperlink w:anchor="_Toc523913071" w:history="1">
            <w:r w:rsidRPr="00582C40">
              <w:rPr>
                <w:rStyle w:val="Hipervnculo"/>
                <w:noProof/>
              </w:rPr>
              <w:t>8.1.3</w:t>
            </w:r>
            <w:r>
              <w:rPr>
                <w:rFonts w:eastAsiaTheme="minorEastAsia" w:cstheme="minorBidi"/>
                <w:noProof/>
                <w:sz w:val="24"/>
                <w:szCs w:val="24"/>
                <w:lang w:eastAsia="es-ES_tradnl"/>
              </w:rPr>
              <w:tab/>
            </w:r>
            <w:r w:rsidRPr="00582C40">
              <w:rPr>
                <w:rStyle w:val="Hipervnculo"/>
                <w:noProof/>
              </w:rPr>
              <w:t>Consultas</w:t>
            </w:r>
            <w:r>
              <w:rPr>
                <w:noProof/>
                <w:webHidden/>
              </w:rPr>
              <w:tab/>
            </w:r>
            <w:r>
              <w:rPr>
                <w:noProof/>
                <w:webHidden/>
              </w:rPr>
              <w:fldChar w:fldCharType="begin"/>
            </w:r>
            <w:r>
              <w:rPr>
                <w:noProof/>
                <w:webHidden/>
              </w:rPr>
              <w:instrText xml:space="preserve"> PAGEREF _Toc523913071 \h </w:instrText>
            </w:r>
            <w:r>
              <w:rPr>
                <w:noProof/>
                <w:webHidden/>
              </w:rPr>
            </w:r>
            <w:r>
              <w:rPr>
                <w:noProof/>
                <w:webHidden/>
              </w:rPr>
              <w:fldChar w:fldCharType="separate"/>
            </w:r>
            <w:r>
              <w:rPr>
                <w:noProof/>
                <w:webHidden/>
              </w:rPr>
              <w:t>63</w:t>
            </w:r>
            <w:r>
              <w:rPr>
                <w:noProof/>
                <w:webHidden/>
              </w:rPr>
              <w:fldChar w:fldCharType="end"/>
            </w:r>
          </w:hyperlink>
        </w:p>
        <w:p w14:paraId="757AC17D" w14:textId="2D5C53A8" w:rsidR="00EF4284" w:rsidRDefault="00EF4284">
          <w:pPr>
            <w:pStyle w:val="TDC3"/>
            <w:tabs>
              <w:tab w:val="left" w:pos="1200"/>
              <w:tab w:val="right" w:leader="dot" w:pos="9060"/>
            </w:tabs>
            <w:rPr>
              <w:rFonts w:eastAsiaTheme="minorEastAsia" w:cstheme="minorBidi"/>
              <w:noProof/>
              <w:sz w:val="24"/>
              <w:szCs w:val="24"/>
              <w:lang w:eastAsia="es-ES_tradnl"/>
            </w:rPr>
          </w:pPr>
          <w:hyperlink w:anchor="_Toc523913072" w:history="1">
            <w:r w:rsidRPr="00582C40">
              <w:rPr>
                <w:rStyle w:val="Hipervnculo"/>
                <w:noProof/>
              </w:rPr>
              <w:t>8.1.4</w:t>
            </w:r>
            <w:r>
              <w:rPr>
                <w:rFonts w:eastAsiaTheme="minorEastAsia" w:cstheme="minorBidi"/>
                <w:noProof/>
                <w:sz w:val="24"/>
                <w:szCs w:val="24"/>
                <w:lang w:eastAsia="es-ES_tradnl"/>
              </w:rPr>
              <w:tab/>
            </w:r>
            <w:r w:rsidRPr="00582C40">
              <w:rPr>
                <w:rStyle w:val="Hipervnculo"/>
                <w:noProof/>
              </w:rPr>
              <w:t>Mensajes</w:t>
            </w:r>
            <w:r>
              <w:rPr>
                <w:noProof/>
                <w:webHidden/>
              </w:rPr>
              <w:tab/>
            </w:r>
            <w:r>
              <w:rPr>
                <w:noProof/>
                <w:webHidden/>
              </w:rPr>
              <w:fldChar w:fldCharType="begin"/>
            </w:r>
            <w:r>
              <w:rPr>
                <w:noProof/>
                <w:webHidden/>
              </w:rPr>
              <w:instrText xml:space="preserve"> PAGEREF _Toc523913072 \h </w:instrText>
            </w:r>
            <w:r>
              <w:rPr>
                <w:noProof/>
                <w:webHidden/>
              </w:rPr>
            </w:r>
            <w:r>
              <w:rPr>
                <w:noProof/>
                <w:webHidden/>
              </w:rPr>
              <w:fldChar w:fldCharType="separate"/>
            </w:r>
            <w:r>
              <w:rPr>
                <w:noProof/>
                <w:webHidden/>
              </w:rPr>
              <w:t>63</w:t>
            </w:r>
            <w:r>
              <w:rPr>
                <w:noProof/>
                <w:webHidden/>
              </w:rPr>
              <w:fldChar w:fldCharType="end"/>
            </w:r>
          </w:hyperlink>
        </w:p>
        <w:p w14:paraId="015DDA44" w14:textId="4D033F96" w:rsidR="00EF4284" w:rsidRDefault="00EF4284">
          <w:pPr>
            <w:pStyle w:val="TDC3"/>
            <w:tabs>
              <w:tab w:val="left" w:pos="1200"/>
              <w:tab w:val="right" w:leader="dot" w:pos="9060"/>
            </w:tabs>
            <w:rPr>
              <w:rFonts w:eastAsiaTheme="minorEastAsia" w:cstheme="minorBidi"/>
              <w:noProof/>
              <w:sz w:val="24"/>
              <w:szCs w:val="24"/>
              <w:lang w:eastAsia="es-ES_tradnl"/>
            </w:rPr>
          </w:pPr>
          <w:hyperlink w:anchor="_Toc523913073" w:history="1">
            <w:r w:rsidRPr="00582C40">
              <w:rPr>
                <w:rStyle w:val="Hipervnculo"/>
                <w:noProof/>
              </w:rPr>
              <w:t>8.1.5</w:t>
            </w:r>
            <w:r>
              <w:rPr>
                <w:rFonts w:eastAsiaTheme="minorEastAsia" w:cstheme="minorBidi"/>
                <w:noProof/>
                <w:sz w:val="24"/>
                <w:szCs w:val="24"/>
                <w:lang w:eastAsia="es-ES_tradnl"/>
              </w:rPr>
              <w:tab/>
            </w:r>
            <w:r w:rsidRPr="00582C40">
              <w:rPr>
                <w:rStyle w:val="Hipervnculo"/>
                <w:noProof/>
              </w:rPr>
              <w:t>Citas</w:t>
            </w:r>
            <w:r>
              <w:rPr>
                <w:noProof/>
                <w:webHidden/>
              </w:rPr>
              <w:tab/>
            </w:r>
            <w:r>
              <w:rPr>
                <w:noProof/>
                <w:webHidden/>
              </w:rPr>
              <w:fldChar w:fldCharType="begin"/>
            </w:r>
            <w:r>
              <w:rPr>
                <w:noProof/>
                <w:webHidden/>
              </w:rPr>
              <w:instrText xml:space="preserve"> PAGEREF _Toc523913073 \h </w:instrText>
            </w:r>
            <w:r>
              <w:rPr>
                <w:noProof/>
                <w:webHidden/>
              </w:rPr>
            </w:r>
            <w:r>
              <w:rPr>
                <w:noProof/>
                <w:webHidden/>
              </w:rPr>
              <w:fldChar w:fldCharType="separate"/>
            </w:r>
            <w:r>
              <w:rPr>
                <w:noProof/>
                <w:webHidden/>
              </w:rPr>
              <w:t>64</w:t>
            </w:r>
            <w:r>
              <w:rPr>
                <w:noProof/>
                <w:webHidden/>
              </w:rPr>
              <w:fldChar w:fldCharType="end"/>
            </w:r>
          </w:hyperlink>
        </w:p>
        <w:p w14:paraId="088B0DF1" w14:textId="1245D743" w:rsidR="00EF4284" w:rsidRDefault="00EF4284">
          <w:pPr>
            <w:pStyle w:val="TDC2"/>
            <w:tabs>
              <w:tab w:val="left" w:pos="960"/>
              <w:tab w:val="right" w:leader="dot" w:pos="9060"/>
            </w:tabs>
            <w:rPr>
              <w:rFonts w:eastAsiaTheme="minorEastAsia" w:cstheme="minorBidi"/>
              <w:b w:val="0"/>
              <w:bCs w:val="0"/>
              <w:noProof/>
              <w:sz w:val="24"/>
              <w:szCs w:val="24"/>
              <w:lang w:eastAsia="es-ES_tradnl"/>
            </w:rPr>
          </w:pPr>
          <w:hyperlink w:anchor="_Toc523913074" w:history="1">
            <w:r w:rsidRPr="00582C40">
              <w:rPr>
                <w:rStyle w:val="Hipervnculo"/>
                <w:noProof/>
              </w:rPr>
              <w:t>8.2</w:t>
            </w:r>
            <w:r>
              <w:rPr>
                <w:rFonts w:eastAsiaTheme="minorEastAsia" w:cstheme="minorBidi"/>
                <w:b w:val="0"/>
                <w:bCs w:val="0"/>
                <w:noProof/>
                <w:sz w:val="24"/>
                <w:szCs w:val="24"/>
                <w:lang w:eastAsia="es-ES_tradnl"/>
              </w:rPr>
              <w:tab/>
            </w:r>
            <w:r w:rsidRPr="00582C40">
              <w:rPr>
                <w:rStyle w:val="Hipervnculo"/>
                <w:noProof/>
              </w:rPr>
              <w:t>Cliente</w:t>
            </w:r>
            <w:r>
              <w:rPr>
                <w:noProof/>
                <w:webHidden/>
              </w:rPr>
              <w:tab/>
            </w:r>
            <w:r>
              <w:rPr>
                <w:noProof/>
                <w:webHidden/>
              </w:rPr>
              <w:fldChar w:fldCharType="begin"/>
            </w:r>
            <w:r>
              <w:rPr>
                <w:noProof/>
                <w:webHidden/>
              </w:rPr>
              <w:instrText xml:space="preserve"> PAGEREF _Toc523913074 \h </w:instrText>
            </w:r>
            <w:r>
              <w:rPr>
                <w:noProof/>
                <w:webHidden/>
              </w:rPr>
            </w:r>
            <w:r>
              <w:rPr>
                <w:noProof/>
                <w:webHidden/>
              </w:rPr>
              <w:fldChar w:fldCharType="separate"/>
            </w:r>
            <w:r>
              <w:rPr>
                <w:noProof/>
                <w:webHidden/>
              </w:rPr>
              <w:t>65</w:t>
            </w:r>
            <w:r>
              <w:rPr>
                <w:noProof/>
                <w:webHidden/>
              </w:rPr>
              <w:fldChar w:fldCharType="end"/>
            </w:r>
          </w:hyperlink>
        </w:p>
        <w:p w14:paraId="59A2829C" w14:textId="263582C5" w:rsidR="00EF4284" w:rsidRDefault="00EF4284">
          <w:pPr>
            <w:pStyle w:val="TDC2"/>
            <w:tabs>
              <w:tab w:val="left" w:pos="960"/>
              <w:tab w:val="right" w:leader="dot" w:pos="9060"/>
            </w:tabs>
            <w:rPr>
              <w:rFonts w:eastAsiaTheme="minorEastAsia" w:cstheme="minorBidi"/>
              <w:b w:val="0"/>
              <w:bCs w:val="0"/>
              <w:noProof/>
              <w:sz w:val="24"/>
              <w:szCs w:val="24"/>
              <w:lang w:eastAsia="es-ES_tradnl"/>
            </w:rPr>
          </w:pPr>
          <w:hyperlink w:anchor="_Toc523913075" w:history="1">
            <w:r w:rsidRPr="00582C40">
              <w:rPr>
                <w:rStyle w:val="Hipervnculo"/>
                <w:noProof/>
              </w:rPr>
              <w:t>8.3</w:t>
            </w:r>
            <w:r>
              <w:rPr>
                <w:rFonts w:eastAsiaTheme="minorEastAsia" w:cstheme="minorBidi"/>
                <w:b w:val="0"/>
                <w:bCs w:val="0"/>
                <w:noProof/>
                <w:sz w:val="24"/>
                <w:szCs w:val="24"/>
                <w:lang w:eastAsia="es-ES_tradnl"/>
              </w:rPr>
              <w:tab/>
            </w:r>
            <w:r w:rsidRPr="00582C40">
              <w:rPr>
                <w:rStyle w:val="Hipervnculo"/>
                <w:noProof/>
              </w:rPr>
              <w:t>Registro y login</w:t>
            </w:r>
            <w:r>
              <w:rPr>
                <w:noProof/>
                <w:webHidden/>
              </w:rPr>
              <w:tab/>
            </w:r>
            <w:r>
              <w:rPr>
                <w:noProof/>
                <w:webHidden/>
              </w:rPr>
              <w:fldChar w:fldCharType="begin"/>
            </w:r>
            <w:r>
              <w:rPr>
                <w:noProof/>
                <w:webHidden/>
              </w:rPr>
              <w:instrText xml:space="preserve"> PAGEREF _Toc523913075 \h </w:instrText>
            </w:r>
            <w:r>
              <w:rPr>
                <w:noProof/>
                <w:webHidden/>
              </w:rPr>
            </w:r>
            <w:r>
              <w:rPr>
                <w:noProof/>
                <w:webHidden/>
              </w:rPr>
              <w:fldChar w:fldCharType="separate"/>
            </w:r>
            <w:r>
              <w:rPr>
                <w:noProof/>
                <w:webHidden/>
              </w:rPr>
              <w:t>66</w:t>
            </w:r>
            <w:r>
              <w:rPr>
                <w:noProof/>
                <w:webHidden/>
              </w:rPr>
              <w:fldChar w:fldCharType="end"/>
            </w:r>
          </w:hyperlink>
        </w:p>
        <w:p w14:paraId="4A797885" w14:textId="3EEEE69D" w:rsidR="00EF4284" w:rsidRDefault="00EF4284">
          <w:pPr>
            <w:pStyle w:val="TDC2"/>
            <w:tabs>
              <w:tab w:val="left" w:pos="960"/>
              <w:tab w:val="right" w:leader="dot" w:pos="9060"/>
            </w:tabs>
            <w:rPr>
              <w:rFonts w:eastAsiaTheme="minorEastAsia" w:cstheme="minorBidi"/>
              <w:b w:val="0"/>
              <w:bCs w:val="0"/>
              <w:noProof/>
              <w:sz w:val="24"/>
              <w:szCs w:val="24"/>
              <w:lang w:eastAsia="es-ES_tradnl"/>
            </w:rPr>
          </w:pPr>
          <w:hyperlink w:anchor="_Toc523913076" w:history="1">
            <w:r w:rsidRPr="00582C40">
              <w:rPr>
                <w:rStyle w:val="Hipervnculo"/>
                <w:noProof/>
              </w:rPr>
              <w:t>8.4</w:t>
            </w:r>
            <w:r>
              <w:rPr>
                <w:rFonts w:eastAsiaTheme="minorEastAsia" w:cstheme="minorBidi"/>
                <w:b w:val="0"/>
                <w:bCs w:val="0"/>
                <w:noProof/>
                <w:sz w:val="24"/>
                <w:szCs w:val="24"/>
                <w:lang w:eastAsia="es-ES_tradnl"/>
              </w:rPr>
              <w:tab/>
            </w:r>
            <w:r w:rsidRPr="00582C40">
              <w:rPr>
                <w:rStyle w:val="Hipervnculo"/>
                <w:noProof/>
              </w:rPr>
              <w:t>Inicio</w:t>
            </w:r>
            <w:r>
              <w:rPr>
                <w:noProof/>
                <w:webHidden/>
              </w:rPr>
              <w:tab/>
            </w:r>
            <w:r>
              <w:rPr>
                <w:noProof/>
                <w:webHidden/>
              </w:rPr>
              <w:fldChar w:fldCharType="begin"/>
            </w:r>
            <w:r>
              <w:rPr>
                <w:noProof/>
                <w:webHidden/>
              </w:rPr>
              <w:instrText xml:space="preserve"> PAGEREF _Toc523913076 \h </w:instrText>
            </w:r>
            <w:r>
              <w:rPr>
                <w:noProof/>
                <w:webHidden/>
              </w:rPr>
            </w:r>
            <w:r>
              <w:rPr>
                <w:noProof/>
                <w:webHidden/>
              </w:rPr>
              <w:fldChar w:fldCharType="separate"/>
            </w:r>
            <w:r>
              <w:rPr>
                <w:noProof/>
                <w:webHidden/>
              </w:rPr>
              <w:t>67</w:t>
            </w:r>
            <w:r>
              <w:rPr>
                <w:noProof/>
                <w:webHidden/>
              </w:rPr>
              <w:fldChar w:fldCharType="end"/>
            </w:r>
          </w:hyperlink>
        </w:p>
        <w:p w14:paraId="31116062" w14:textId="41115888" w:rsidR="00EF4284" w:rsidRDefault="00EF4284">
          <w:pPr>
            <w:pStyle w:val="TDC2"/>
            <w:tabs>
              <w:tab w:val="left" w:pos="960"/>
              <w:tab w:val="right" w:leader="dot" w:pos="9060"/>
            </w:tabs>
            <w:rPr>
              <w:rFonts w:eastAsiaTheme="minorEastAsia" w:cstheme="minorBidi"/>
              <w:b w:val="0"/>
              <w:bCs w:val="0"/>
              <w:noProof/>
              <w:sz w:val="24"/>
              <w:szCs w:val="24"/>
              <w:lang w:eastAsia="es-ES_tradnl"/>
            </w:rPr>
          </w:pPr>
          <w:hyperlink w:anchor="_Toc523913077" w:history="1">
            <w:r w:rsidRPr="00582C40">
              <w:rPr>
                <w:rStyle w:val="Hipervnculo"/>
                <w:noProof/>
              </w:rPr>
              <w:t>8.5</w:t>
            </w:r>
            <w:r>
              <w:rPr>
                <w:rFonts w:eastAsiaTheme="minorEastAsia" w:cstheme="minorBidi"/>
                <w:b w:val="0"/>
                <w:bCs w:val="0"/>
                <w:noProof/>
                <w:sz w:val="24"/>
                <w:szCs w:val="24"/>
                <w:lang w:eastAsia="es-ES_tradnl"/>
              </w:rPr>
              <w:tab/>
            </w:r>
            <w:r w:rsidRPr="00582C40">
              <w:rPr>
                <w:rStyle w:val="Hipervnculo"/>
                <w:noProof/>
              </w:rPr>
              <w:t>Historial</w:t>
            </w:r>
            <w:r>
              <w:rPr>
                <w:noProof/>
                <w:webHidden/>
              </w:rPr>
              <w:tab/>
            </w:r>
            <w:r>
              <w:rPr>
                <w:noProof/>
                <w:webHidden/>
              </w:rPr>
              <w:fldChar w:fldCharType="begin"/>
            </w:r>
            <w:r>
              <w:rPr>
                <w:noProof/>
                <w:webHidden/>
              </w:rPr>
              <w:instrText xml:space="preserve"> PAGEREF _Toc523913077 \h </w:instrText>
            </w:r>
            <w:r>
              <w:rPr>
                <w:noProof/>
                <w:webHidden/>
              </w:rPr>
            </w:r>
            <w:r>
              <w:rPr>
                <w:noProof/>
                <w:webHidden/>
              </w:rPr>
              <w:fldChar w:fldCharType="separate"/>
            </w:r>
            <w:r>
              <w:rPr>
                <w:noProof/>
                <w:webHidden/>
              </w:rPr>
              <w:t>67</w:t>
            </w:r>
            <w:r>
              <w:rPr>
                <w:noProof/>
                <w:webHidden/>
              </w:rPr>
              <w:fldChar w:fldCharType="end"/>
            </w:r>
          </w:hyperlink>
        </w:p>
        <w:p w14:paraId="02AB4FD2" w14:textId="6EFCE686" w:rsidR="00EF4284" w:rsidRDefault="00EF4284">
          <w:pPr>
            <w:pStyle w:val="TDC2"/>
            <w:tabs>
              <w:tab w:val="left" w:pos="960"/>
              <w:tab w:val="right" w:leader="dot" w:pos="9060"/>
            </w:tabs>
            <w:rPr>
              <w:rFonts w:eastAsiaTheme="minorEastAsia" w:cstheme="minorBidi"/>
              <w:b w:val="0"/>
              <w:bCs w:val="0"/>
              <w:noProof/>
              <w:sz w:val="24"/>
              <w:szCs w:val="24"/>
              <w:lang w:eastAsia="es-ES_tradnl"/>
            </w:rPr>
          </w:pPr>
          <w:hyperlink w:anchor="_Toc523913078" w:history="1">
            <w:r w:rsidRPr="00582C40">
              <w:rPr>
                <w:rStyle w:val="Hipervnculo"/>
                <w:noProof/>
              </w:rPr>
              <w:t>8.6</w:t>
            </w:r>
            <w:r>
              <w:rPr>
                <w:rFonts w:eastAsiaTheme="minorEastAsia" w:cstheme="minorBidi"/>
                <w:b w:val="0"/>
                <w:bCs w:val="0"/>
                <w:noProof/>
                <w:sz w:val="24"/>
                <w:szCs w:val="24"/>
                <w:lang w:eastAsia="es-ES_tradnl"/>
              </w:rPr>
              <w:tab/>
            </w:r>
            <w:r w:rsidRPr="00582C40">
              <w:rPr>
                <w:rStyle w:val="Hipervnculo"/>
                <w:noProof/>
              </w:rPr>
              <w:t>Consultas</w:t>
            </w:r>
            <w:r>
              <w:rPr>
                <w:noProof/>
                <w:webHidden/>
              </w:rPr>
              <w:tab/>
            </w:r>
            <w:r>
              <w:rPr>
                <w:noProof/>
                <w:webHidden/>
              </w:rPr>
              <w:fldChar w:fldCharType="begin"/>
            </w:r>
            <w:r>
              <w:rPr>
                <w:noProof/>
                <w:webHidden/>
              </w:rPr>
              <w:instrText xml:space="preserve"> PAGEREF _Toc523913078 \h </w:instrText>
            </w:r>
            <w:r>
              <w:rPr>
                <w:noProof/>
                <w:webHidden/>
              </w:rPr>
            </w:r>
            <w:r>
              <w:rPr>
                <w:noProof/>
                <w:webHidden/>
              </w:rPr>
              <w:fldChar w:fldCharType="separate"/>
            </w:r>
            <w:r>
              <w:rPr>
                <w:noProof/>
                <w:webHidden/>
              </w:rPr>
              <w:t>67</w:t>
            </w:r>
            <w:r>
              <w:rPr>
                <w:noProof/>
                <w:webHidden/>
              </w:rPr>
              <w:fldChar w:fldCharType="end"/>
            </w:r>
          </w:hyperlink>
        </w:p>
        <w:p w14:paraId="0121D1F5" w14:textId="53D4467C" w:rsidR="00EF4284" w:rsidRDefault="00EF4284">
          <w:pPr>
            <w:pStyle w:val="TDC2"/>
            <w:tabs>
              <w:tab w:val="left" w:pos="960"/>
              <w:tab w:val="right" w:leader="dot" w:pos="9060"/>
            </w:tabs>
            <w:rPr>
              <w:rFonts w:eastAsiaTheme="minorEastAsia" w:cstheme="minorBidi"/>
              <w:b w:val="0"/>
              <w:bCs w:val="0"/>
              <w:noProof/>
              <w:sz w:val="24"/>
              <w:szCs w:val="24"/>
              <w:lang w:eastAsia="es-ES_tradnl"/>
            </w:rPr>
          </w:pPr>
          <w:hyperlink w:anchor="_Toc523913079" w:history="1">
            <w:r w:rsidRPr="00582C40">
              <w:rPr>
                <w:rStyle w:val="Hipervnculo"/>
                <w:noProof/>
              </w:rPr>
              <w:t>8.7</w:t>
            </w:r>
            <w:r>
              <w:rPr>
                <w:rFonts w:eastAsiaTheme="minorEastAsia" w:cstheme="minorBidi"/>
                <w:b w:val="0"/>
                <w:bCs w:val="0"/>
                <w:noProof/>
                <w:sz w:val="24"/>
                <w:szCs w:val="24"/>
                <w:lang w:eastAsia="es-ES_tradnl"/>
              </w:rPr>
              <w:tab/>
            </w:r>
            <w:r w:rsidRPr="00582C40">
              <w:rPr>
                <w:rStyle w:val="Hipervnculo"/>
                <w:noProof/>
              </w:rPr>
              <w:t>Cita</w:t>
            </w:r>
            <w:r>
              <w:rPr>
                <w:noProof/>
                <w:webHidden/>
              </w:rPr>
              <w:tab/>
            </w:r>
            <w:r>
              <w:rPr>
                <w:noProof/>
                <w:webHidden/>
              </w:rPr>
              <w:fldChar w:fldCharType="begin"/>
            </w:r>
            <w:r>
              <w:rPr>
                <w:noProof/>
                <w:webHidden/>
              </w:rPr>
              <w:instrText xml:space="preserve"> PAGEREF _Toc523913079 \h </w:instrText>
            </w:r>
            <w:r>
              <w:rPr>
                <w:noProof/>
                <w:webHidden/>
              </w:rPr>
            </w:r>
            <w:r>
              <w:rPr>
                <w:noProof/>
                <w:webHidden/>
              </w:rPr>
              <w:fldChar w:fldCharType="separate"/>
            </w:r>
            <w:r>
              <w:rPr>
                <w:noProof/>
                <w:webHidden/>
              </w:rPr>
              <w:t>68</w:t>
            </w:r>
            <w:r>
              <w:rPr>
                <w:noProof/>
                <w:webHidden/>
              </w:rPr>
              <w:fldChar w:fldCharType="end"/>
            </w:r>
          </w:hyperlink>
        </w:p>
        <w:p w14:paraId="09804CFF" w14:textId="6574690C" w:rsidR="00EF4284" w:rsidRDefault="00EF4284">
          <w:pPr>
            <w:pStyle w:val="TDC2"/>
            <w:tabs>
              <w:tab w:val="left" w:pos="960"/>
              <w:tab w:val="right" w:leader="dot" w:pos="9060"/>
            </w:tabs>
            <w:rPr>
              <w:rFonts w:eastAsiaTheme="minorEastAsia" w:cstheme="minorBidi"/>
              <w:b w:val="0"/>
              <w:bCs w:val="0"/>
              <w:noProof/>
              <w:sz w:val="24"/>
              <w:szCs w:val="24"/>
              <w:lang w:eastAsia="es-ES_tradnl"/>
            </w:rPr>
          </w:pPr>
          <w:hyperlink w:anchor="_Toc523913080" w:history="1">
            <w:r w:rsidRPr="00582C40">
              <w:rPr>
                <w:rStyle w:val="Hipervnculo"/>
                <w:noProof/>
              </w:rPr>
              <w:t>8.8</w:t>
            </w:r>
            <w:r>
              <w:rPr>
                <w:rFonts w:eastAsiaTheme="minorEastAsia" w:cstheme="minorBidi"/>
                <w:b w:val="0"/>
                <w:bCs w:val="0"/>
                <w:noProof/>
                <w:sz w:val="24"/>
                <w:szCs w:val="24"/>
                <w:lang w:eastAsia="es-ES_tradnl"/>
              </w:rPr>
              <w:tab/>
            </w:r>
            <w:r w:rsidRPr="00582C40">
              <w:rPr>
                <w:rStyle w:val="Hipervnculo"/>
                <w:noProof/>
              </w:rPr>
              <w:t>Mensajes</w:t>
            </w:r>
            <w:r>
              <w:rPr>
                <w:noProof/>
                <w:webHidden/>
              </w:rPr>
              <w:tab/>
            </w:r>
            <w:r>
              <w:rPr>
                <w:noProof/>
                <w:webHidden/>
              </w:rPr>
              <w:fldChar w:fldCharType="begin"/>
            </w:r>
            <w:r>
              <w:rPr>
                <w:noProof/>
                <w:webHidden/>
              </w:rPr>
              <w:instrText xml:space="preserve"> PAGEREF _Toc523913080 \h </w:instrText>
            </w:r>
            <w:r>
              <w:rPr>
                <w:noProof/>
                <w:webHidden/>
              </w:rPr>
            </w:r>
            <w:r>
              <w:rPr>
                <w:noProof/>
                <w:webHidden/>
              </w:rPr>
              <w:fldChar w:fldCharType="separate"/>
            </w:r>
            <w:r>
              <w:rPr>
                <w:noProof/>
                <w:webHidden/>
              </w:rPr>
              <w:t>68</w:t>
            </w:r>
            <w:r>
              <w:rPr>
                <w:noProof/>
                <w:webHidden/>
              </w:rPr>
              <w:fldChar w:fldCharType="end"/>
            </w:r>
          </w:hyperlink>
        </w:p>
        <w:p w14:paraId="1A168476" w14:textId="0DD0AB60" w:rsidR="00EF4284" w:rsidRDefault="00EF4284">
          <w:pPr>
            <w:pStyle w:val="TDC1"/>
            <w:tabs>
              <w:tab w:val="left" w:pos="480"/>
              <w:tab w:val="right" w:leader="dot" w:pos="9060"/>
            </w:tabs>
            <w:rPr>
              <w:rFonts w:eastAsiaTheme="minorEastAsia" w:cstheme="minorBidi"/>
              <w:b w:val="0"/>
              <w:bCs w:val="0"/>
              <w:i w:val="0"/>
              <w:iCs w:val="0"/>
              <w:noProof/>
              <w:lang w:eastAsia="es-ES_tradnl"/>
            </w:rPr>
          </w:pPr>
          <w:hyperlink w:anchor="_Toc523913081" w:history="1">
            <w:r w:rsidRPr="00582C40">
              <w:rPr>
                <w:rStyle w:val="Hipervnculo"/>
                <w:noProof/>
              </w:rPr>
              <w:t>9.</w:t>
            </w:r>
            <w:r>
              <w:rPr>
                <w:rFonts w:eastAsiaTheme="minorEastAsia" w:cstheme="minorBidi"/>
                <w:b w:val="0"/>
                <w:bCs w:val="0"/>
                <w:i w:val="0"/>
                <w:iCs w:val="0"/>
                <w:noProof/>
                <w:lang w:eastAsia="es-ES_tradnl"/>
              </w:rPr>
              <w:tab/>
            </w:r>
            <w:r w:rsidRPr="00582C40">
              <w:rPr>
                <w:rStyle w:val="Hipervnculo"/>
                <w:noProof/>
              </w:rPr>
              <w:t>Conclusiones</w:t>
            </w:r>
            <w:r>
              <w:rPr>
                <w:noProof/>
                <w:webHidden/>
              </w:rPr>
              <w:tab/>
            </w:r>
            <w:r>
              <w:rPr>
                <w:noProof/>
                <w:webHidden/>
              </w:rPr>
              <w:fldChar w:fldCharType="begin"/>
            </w:r>
            <w:r>
              <w:rPr>
                <w:noProof/>
                <w:webHidden/>
              </w:rPr>
              <w:instrText xml:space="preserve"> PAGEREF _Toc523913081 \h </w:instrText>
            </w:r>
            <w:r>
              <w:rPr>
                <w:noProof/>
                <w:webHidden/>
              </w:rPr>
            </w:r>
            <w:r>
              <w:rPr>
                <w:noProof/>
                <w:webHidden/>
              </w:rPr>
              <w:fldChar w:fldCharType="separate"/>
            </w:r>
            <w:r>
              <w:rPr>
                <w:noProof/>
                <w:webHidden/>
              </w:rPr>
              <w:t>70</w:t>
            </w:r>
            <w:r>
              <w:rPr>
                <w:noProof/>
                <w:webHidden/>
              </w:rPr>
              <w:fldChar w:fldCharType="end"/>
            </w:r>
          </w:hyperlink>
        </w:p>
        <w:p w14:paraId="6CE46190" w14:textId="7447DB01" w:rsidR="00EF4284" w:rsidRDefault="00EF4284">
          <w:pPr>
            <w:pStyle w:val="TDC2"/>
            <w:tabs>
              <w:tab w:val="left" w:pos="960"/>
              <w:tab w:val="right" w:leader="dot" w:pos="9060"/>
            </w:tabs>
            <w:rPr>
              <w:rFonts w:eastAsiaTheme="minorEastAsia" w:cstheme="minorBidi"/>
              <w:b w:val="0"/>
              <w:bCs w:val="0"/>
              <w:noProof/>
              <w:sz w:val="24"/>
              <w:szCs w:val="24"/>
              <w:lang w:eastAsia="es-ES_tradnl"/>
            </w:rPr>
          </w:pPr>
          <w:hyperlink w:anchor="_Toc523913082" w:history="1">
            <w:r w:rsidRPr="00582C40">
              <w:rPr>
                <w:rStyle w:val="Hipervnculo"/>
                <w:noProof/>
              </w:rPr>
              <w:t>9.1</w:t>
            </w:r>
            <w:r>
              <w:rPr>
                <w:rFonts w:eastAsiaTheme="minorEastAsia" w:cstheme="minorBidi"/>
                <w:b w:val="0"/>
                <w:bCs w:val="0"/>
                <w:noProof/>
                <w:sz w:val="24"/>
                <w:szCs w:val="24"/>
                <w:lang w:eastAsia="es-ES_tradnl"/>
              </w:rPr>
              <w:tab/>
            </w:r>
            <w:r w:rsidRPr="00582C40">
              <w:rPr>
                <w:rStyle w:val="Hipervnculo"/>
                <w:noProof/>
              </w:rPr>
              <w:t>Revisión de objetivos</w:t>
            </w:r>
            <w:r>
              <w:rPr>
                <w:noProof/>
                <w:webHidden/>
              </w:rPr>
              <w:tab/>
            </w:r>
            <w:r>
              <w:rPr>
                <w:noProof/>
                <w:webHidden/>
              </w:rPr>
              <w:fldChar w:fldCharType="begin"/>
            </w:r>
            <w:r>
              <w:rPr>
                <w:noProof/>
                <w:webHidden/>
              </w:rPr>
              <w:instrText xml:space="preserve"> PAGEREF _Toc523913082 \h </w:instrText>
            </w:r>
            <w:r>
              <w:rPr>
                <w:noProof/>
                <w:webHidden/>
              </w:rPr>
            </w:r>
            <w:r>
              <w:rPr>
                <w:noProof/>
                <w:webHidden/>
              </w:rPr>
              <w:fldChar w:fldCharType="separate"/>
            </w:r>
            <w:r>
              <w:rPr>
                <w:noProof/>
                <w:webHidden/>
              </w:rPr>
              <w:t>70</w:t>
            </w:r>
            <w:r>
              <w:rPr>
                <w:noProof/>
                <w:webHidden/>
              </w:rPr>
              <w:fldChar w:fldCharType="end"/>
            </w:r>
          </w:hyperlink>
        </w:p>
        <w:p w14:paraId="107FB447" w14:textId="1EAD6430" w:rsidR="00EF4284" w:rsidRDefault="00EF4284">
          <w:pPr>
            <w:pStyle w:val="TDC2"/>
            <w:tabs>
              <w:tab w:val="left" w:pos="960"/>
              <w:tab w:val="right" w:leader="dot" w:pos="9060"/>
            </w:tabs>
            <w:rPr>
              <w:rFonts w:eastAsiaTheme="minorEastAsia" w:cstheme="minorBidi"/>
              <w:b w:val="0"/>
              <w:bCs w:val="0"/>
              <w:noProof/>
              <w:sz w:val="24"/>
              <w:szCs w:val="24"/>
              <w:lang w:eastAsia="es-ES_tradnl"/>
            </w:rPr>
          </w:pPr>
          <w:hyperlink w:anchor="_Toc523913083" w:history="1">
            <w:r w:rsidRPr="00582C40">
              <w:rPr>
                <w:rStyle w:val="Hipervnculo"/>
                <w:noProof/>
              </w:rPr>
              <w:t>9.2</w:t>
            </w:r>
            <w:r>
              <w:rPr>
                <w:rFonts w:eastAsiaTheme="minorEastAsia" w:cstheme="minorBidi"/>
                <w:b w:val="0"/>
                <w:bCs w:val="0"/>
                <w:noProof/>
                <w:sz w:val="24"/>
                <w:szCs w:val="24"/>
                <w:lang w:eastAsia="es-ES_tradnl"/>
              </w:rPr>
              <w:tab/>
            </w:r>
            <w:r w:rsidRPr="00582C40">
              <w:rPr>
                <w:rStyle w:val="Hipervnculo"/>
                <w:noProof/>
              </w:rPr>
              <w:t>Trabajos futuros</w:t>
            </w:r>
            <w:r>
              <w:rPr>
                <w:noProof/>
                <w:webHidden/>
              </w:rPr>
              <w:tab/>
            </w:r>
            <w:r>
              <w:rPr>
                <w:noProof/>
                <w:webHidden/>
              </w:rPr>
              <w:fldChar w:fldCharType="begin"/>
            </w:r>
            <w:r>
              <w:rPr>
                <w:noProof/>
                <w:webHidden/>
              </w:rPr>
              <w:instrText xml:space="preserve"> PAGEREF _Toc523913083 \h </w:instrText>
            </w:r>
            <w:r>
              <w:rPr>
                <w:noProof/>
                <w:webHidden/>
              </w:rPr>
            </w:r>
            <w:r>
              <w:rPr>
                <w:noProof/>
                <w:webHidden/>
              </w:rPr>
              <w:fldChar w:fldCharType="separate"/>
            </w:r>
            <w:r>
              <w:rPr>
                <w:noProof/>
                <w:webHidden/>
              </w:rPr>
              <w:t>72</w:t>
            </w:r>
            <w:r>
              <w:rPr>
                <w:noProof/>
                <w:webHidden/>
              </w:rPr>
              <w:fldChar w:fldCharType="end"/>
            </w:r>
          </w:hyperlink>
        </w:p>
        <w:p w14:paraId="0E33C11E" w14:textId="1AA955A3" w:rsidR="00EF4284" w:rsidRDefault="00EF4284">
          <w:pPr>
            <w:pStyle w:val="TDC1"/>
            <w:tabs>
              <w:tab w:val="left" w:pos="720"/>
              <w:tab w:val="right" w:leader="dot" w:pos="9060"/>
            </w:tabs>
            <w:rPr>
              <w:rFonts w:eastAsiaTheme="minorEastAsia" w:cstheme="minorBidi"/>
              <w:b w:val="0"/>
              <w:bCs w:val="0"/>
              <w:i w:val="0"/>
              <w:iCs w:val="0"/>
              <w:noProof/>
              <w:lang w:eastAsia="es-ES_tradnl"/>
            </w:rPr>
          </w:pPr>
          <w:hyperlink w:anchor="_Toc523913084" w:history="1">
            <w:r w:rsidRPr="00582C40">
              <w:rPr>
                <w:rStyle w:val="Hipervnculo"/>
                <w:noProof/>
              </w:rPr>
              <w:t>10.</w:t>
            </w:r>
            <w:r>
              <w:rPr>
                <w:rFonts w:eastAsiaTheme="minorEastAsia" w:cstheme="minorBidi"/>
                <w:b w:val="0"/>
                <w:bCs w:val="0"/>
                <w:i w:val="0"/>
                <w:iCs w:val="0"/>
                <w:noProof/>
                <w:lang w:eastAsia="es-ES_tradnl"/>
              </w:rPr>
              <w:tab/>
            </w:r>
            <w:r w:rsidRPr="00582C40">
              <w:rPr>
                <w:rStyle w:val="Hipervnculo"/>
                <w:noProof/>
              </w:rPr>
              <w:t>Bibliografía</w:t>
            </w:r>
            <w:r>
              <w:rPr>
                <w:noProof/>
                <w:webHidden/>
              </w:rPr>
              <w:tab/>
            </w:r>
            <w:r>
              <w:rPr>
                <w:noProof/>
                <w:webHidden/>
              </w:rPr>
              <w:fldChar w:fldCharType="begin"/>
            </w:r>
            <w:r>
              <w:rPr>
                <w:noProof/>
                <w:webHidden/>
              </w:rPr>
              <w:instrText xml:space="preserve"> PAGEREF _Toc523913084 \h </w:instrText>
            </w:r>
            <w:r>
              <w:rPr>
                <w:noProof/>
                <w:webHidden/>
              </w:rPr>
            </w:r>
            <w:r>
              <w:rPr>
                <w:noProof/>
                <w:webHidden/>
              </w:rPr>
              <w:fldChar w:fldCharType="separate"/>
            </w:r>
            <w:r>
              <w:rPr>
                <w:noProof/>
                <w:webHidden/>
              </w:rPr>
              <w:t>73</w:t>
            </w:r>
            <w:r>
              <w:rPr>
                <w:noProof/>
                <w:webHidden/>
              </w:rPr>
              <w:fldChar w:fldCharType="end"/>
            </w:r>
          </w:hyperlink>
        </w:p>
        <w:p w14:paraId="3EC474B9" w14:textId="53E49C69" w:rsidR="008973E3" w:rsidRDefault="008973E3">
          <w:r>
            <w:rPr>
              <w:b/>
              <w:bCs/>
              <w:noProof/>
            </w:rPr>
            <w:fldChar w:fldCharType="end"/>
          </w:r>
        </w:p>
      </w:sdtContent>
    </w:sdt>
    <w:p w14:paraId="1CCF6BDD" w14:textId="447A6534" w:rsidR="00121E62" w:rsidRDefault="00121E62" w:rsidP="00121E62">
      <w:pPr>
        <w:rPr>
          <w:rFonts w:asciiTheme="majorHAnsi" w:hAnsiTheme="majorHAnsi" w:cs="Arial"/>
          <w:b/>
          <w:bCs/>
          <w:smallCaps/>
          <w:color w:val="2E74B5" w:themeColor="accent1" w:themeShade="BF"/>
          <w:sz w:val="28"/>
          <w:szCs w:val="28"/>
          <w:lang w:eastAsia="es-ES_tradnl"/>
        </w:rPr>
      </w:pPr>
    </w:p>
    <w:p w14:paraId="3B25BF5E" w14:textId="5A0E0E48" w:rsidR="008E39AD" w:rsidRDefault="008E39AD" w:rsidP="00121E62"/>
    <w:p w14:paraId="44A833BC" w14:textId="6ECCC8D5" w:rsidR="008E39AD" w:rsidRPr="00FD6252" w:rsidRDefault="008E39AD" w:rsidP="00FD6252">
      <w:pPr>
        <w:rPr>
          <w:b/>
          <w:sz w:val="32"/>
          <w:szCs w:val="32"/>
        </w:rPr>
      </w:pPr>
      <w:r w:rsidRPr="00FD6252">
        <w:rPr>
          <w:b/>
          <w:sz w:val="32"/>
          <w:szCs w:val="32"/>
        </w:rPr>
        <w:lastRenderedPageBreak/>
        <w:t>Índice de Figuras</w:t>
      </w:r>
    </w:p>
    <w:p w14:paraId="5CEBD98E" w14:textId="63A92504" w:rsidR="008E39AD" w:rsidRPr="008E39AD" w:rsidRDefault="008E39AD">
      <w:pPr>
        <w:pStyle w:val="Tabladeilustraciones"/>
        <w:tabs>
          <w:tab w:val="right" w:leader="underscore" w:pos="9060"/>
        </w:tabs>
        <w:rPr>
          <w:rFonts w:ascii="Arial" w:eastAsiaTheme="minorEastAsia" w:hAnsi="Arial"/>
          <w:i w:val="0"/>
          <w:iCs w:val="0"/>
          <w:noProof/>
          <w:sz w:val="24"/>
          <w:szCs w:val="24"/>
          <w:lang w:eastAsia="es-ES_tradnl"/>
        </w:rPr>
      </w:pPr>
      <w:r w:rsidRPr="008E39AD">
        <w:rPr>
          <w:rFonts w:ascii="Arial" w:hAnsi="Arial" w:cs="Arial"/>
        </w:rPr>
        <w:fldChar w:fldCharType="begin"/>
      </w:r>
      <w:r w:rsidRPr="008E39AD">
        <w:rPr>
          <w:rFonts w:ascii="Arial" w:hAnsi="Arial" w:cs="Arial"/>
        </w:rPr>
        <w:instrText xml:space="preserve"> TOC \h \z \c "Ilustración" </w:instrText>
      </w:r>
      <w:r w:rsidRPr="008E39AD">
        <w:rPr>
          <w:rFonts w:ascii="Arial" w:hAnsi="Arial" w:cs="Arial"/>
        </w:rPr>
        <w:fldChar w:fldCharType="separate"/>
      </w:r>
      <w:hyperlink r:id="rId15" w:anchor="_Toc523820095" w:history="1">
        <w:r w:rsidRPr="008E39AD">
          <w:rPr>
            <w:rStyle w:val="Hipervnculo"/>
            <w:rFonts w:ascii="Arial" w:hAnsi="Arial"/>
            <w:noProof/>
          </w:rPr>
          <w:t>Ilustración 1 : Tasa de</w:t>
        </w:r>
        <w:r w:rsidRPr="008E39AD">
          <w:rPr>
            <w:rStyle w:val="Hipervnculo"/>
            <w:rFonts w:ascii="Arial" w:hAnsi="Arial"/>
            <w:noProof/>
          </w:rPr>
          <w:t xml:space="preserve"> </w:t>
        </w:r>
        <w:r w:rsidRPr="008E39AD">
          <w:rPr>
            <w:rStyle w:val="Hipervnculo"/>
            <w:rFonts w:ascii="Arial" w:hAnsi="Arial"/>
            <w:noProof/>
          </w:rPr>
          <w:t xml:space="preserve">uso de internet por países (We Are </w:t>
        </w:r>
        <w:r w:rsidRPr="008E39AD">
          <w:rPr>
            <w:rStyle w:val="Hipervnculo"/>
            <w:rFonts w:ascii="Arial" w:hAnsi="Arial" w:cs="Times New Roman (Cuerpo en alfa"/>
            <w:noProof/>
          </w:rPr>
          <w:t>Social</w:t>
        </w:r>
        <w:r w:rsidRPr="008E39AD">
          <w:rPr>
            <w:rStyle w:val="Hipervnculo"/>
            <w:rFonts w:ascii="Arial" w:hAnsi="Arial"/>
            <w:noProof/>
          </w:rPr>
          <w:t>).</w:t>
        </w:r>
        <w:r w:rsidRPr="008E39AD">
          <w:rPr>
            <w:rFonts w:ascii="Arial" w:hAnsi="Arial"/>
            <w:noProof/>
            <w:webHidden/>
          </w:rPr>
          <w:tab/>
        </w:r>
        <w:r w:rsidRPr="008E39AD">
          <w:rPr>
            <w:rFonts w:ascii="Arial" w:hAnsi="Arial"/>
            <w:noProof/>
            <w:webHidden/>
          </w:rPr>
          <w:fldChar w:fldCharType="begin"/>
        </w:r>
        <w:r w:rsidRPr="008E39AD">
          <w:rPr>
            <w:rFonts w:ascii="Arial" w:hAnsi="Arial"/>
            <w:noProof/>
            <w:webHidden/>
          </w:rPr>
          <w:instrText xml:space="preserve"> PAGEREF _Toc523820095 \h </w:instrText>
        </w:r>
        <w:r w:rsidRPr="008E39AD">
          <w:rPr>
            <w:rFonts w:ascii="Arial" w:hAnsi="Arial"/>
            <w:noProof/>
            <w:webHidden/>
          </w:rPr>
        </w:r>
        <w:r w:rsidRPr="008E39AD">
          <w:rPr>
            <w:rFonts w:ascii="Arial" w:hAnsi="Arial"/>
            <w:noProof/>
            <w:webHidden/>
          </w:rPr>
          <w:fldChar w:fldCharType="separate"/>
        </w:r>
        <w:r w:rsidR="00EF4284">
          <w:rPr>
            <w:rFonts w:ascii="Arial" w:hAnsi="Arial"/>
            <w:noProof/>
            <w:webHidden/>
          </w:rPr>
          <w:t>11</w:t>
        </w:r>
        <w:r w:rsidRPr="008E39AD">
          <w:rPr>
            <w:rFonts w:ascii="Arial" w:hAnsi="Arial"/>
            <w:noProof/>
            <w:webHidden/>
          </w:rPr>
          <w:fldChar w:fldCharType="end"/>
        </w:r>
      </w:hyperlink>
    </w:p>
    <w:p w14:paraId="5F06057C" w14:textId="386BA996" w:rsidR="008E39AD" w:rsidRPr="008E39AD" w:rsidRDefault="009364C8">
      <w:pPr>
        <w:pStyle w:val="Tabladeilustraciones"/>
        <w:tabs>
          <w:tab w:val="right" w:leader="underscore" w:pos="9060"/>
        </w:tabs>
        <w:rPr>
          <w:rFonts w:ascii="Arial" w:eastAsiaTheme="minorEastAsia" w:hAnsi="Arial"/>
          <w:i w:val="0"/>
          <w:iCs w:val="0"/>
          <w:noProof/>
          <w:sz w:val="24"/>
          <w:szCs w:val="24"/>
          <w:lang w:eastAsia="es-ES_tradnl"/>
        </w:rPr>
      </w:pPr>
      <w:hyperlink w:anchor="_Toc523820096" w:history="1">
        <w:r w:rsidR="008E39AD" w:rsidRPr="008E39AD">
          <w:rPr>
            <w:rStyle w:val="Hipervnculo"/>
            <w:rFonts w:ascii="Arial" w:hAnsi="Arial"/>
            <w:noProof/>
          </w:rPr>
          <w:t>Ilustración 2: Tablero de Trello c</w:t>
        </w:r>
        <w:r w:rsidR="008E39AD" w:rsidRPr="008E39AD">
          <w:rPr>
            <w:rStyle w:val="Hipervnculo"/>
            <w:rFonts w:ascii="Arial" w:hAnsi="Arial"/>
            <w:noProof/>
          </w:rPr>
          <w:t>o</w:t>
        </w:r>
        <w:r w:rsidR="008E39AD" w:rsidRPr="008E39AD">
          <w:rPr>
            <w:rStyle w:val="Hipervnculo"/>
            <w:rFonts w:ascii="Arial" w:hAnsi="Arial"/>
            <w:noProof/>
          </w:rPr>
          <w:t>n el estado del proyecto</w:t>
        </w:r>
        <w:r w:rsidR="008E39AD" w:rsidRPr="008E39AD">
          <w:rPr>
            <w:rFonts w:ascii="Arial" w:hAnsi="Arial"/>
            <w:noProof/>
            <w:webHidden/>
          </w:rPr>
          <w:tab/>
        </w:r>
        <w:r w:rsidR="008E39AD" w:rsidRPr="008E39AD">
          <w:rPr>
            <w:rFonts w:ascii="Arial" w:hAnsi="Arial"/>
            <w:noProof/>
            <w:webHidden/>
          </w:rPr>
          <w:fldChar w:fldCharType="begin"/>
        </w:r>
        <w:r w:rsidR="008E39AD" w:rsidRPr="008E39AD">
          <w:rPr>
            <w:rFonts w:ascii="Arial" w:hAnsi="Arial"/>
            <w:noProof/>
            <w:webHidden/>
          </w:rPr>
          <w:instrText xml:space="preserve"> PAGEREF _Toc523820096 \h </w:instrText>
        </w:r>
        <w:r w:rsidR="008E39AD" w:rsidRPr="008E39AD">
          <w:rPr>
            <w:rFonts w:ascii="Arial" w:hAnsi="Arial"/>
            <w:noProof/>
            <w:webHidden/>
          </w:rPr>
        </w:r>
        <w:r w:rsidR="008E39AD" w:rsidRPr="008E39AD">
          <w:rPr>
            <w:rFonts w:ascii="Arial" w:hAnsi="Arial"/>
            <w:noProof/>
            <w:webHidden/>
          </w:rPr>
          <w:fldChar w:fldCharType="separate"/>
        </w:r>
        <w:r w:rsidR="00EF4284">
          <w:rPr>
            <w:rFonts w:ascii="Arial" w:hAnsi="Arial"/>
            <w:noProof/>
            <w:webHidden/>
          </w:rPr>
          <w:t>23</w:t>
        </w:r>
        <w:r w:rsidR="008E39AD" w:rsidRPr="008E39AD">
          <w:rPr>
            <w:rFonts w:ascii="Arial" w:hAnsi="Arial"/>
            <w:noProof/>
            <w:webHidden/>
          </w:rPr>
          <w:fldChar w:fldCharType="end"/>
        </w:r>
      </w:hyperlink>
    </w:p>
    <w:p w14:paraId="050D4B47" w14:textId="1EBD860E" w:rsidR="008E39AD" w:rsidRPr="008E39AD" w:rsidRDefault="009364C8">
      <w:pPr>
        <w:pStyle w:val="Tabladeilustraciones"/>
        <w:tabs>
          <w:tab w:val="right" w:leader="underscore" w:pos="9060"/>
        </w:tabs>
        <w:rPr>
          <w:rFonts w:ascii="Arial" w:eastAsiaTheme="minorEastAsia" w:hAnsi="Arial"/>
          <w:i w:val="0"/>
          <w:iCs w:val="0"/>
          <w:noProof/>
          <w:sz w:val="24"/>
          <w:szCs w:val="24"/>
          <w:lang w:eastAsia="es-ES_tradnl"/>
        </w:rPr>
      </w:pPr>
      <w:hyperlink w:anchor="_Toc523820097" w:history="1">
        <w:r w:rsidR="008E39AD" w:rsidRPr="008E39AD">
          <w:rPr>
            <w:rStyle w:val="Hipervnculo"/>
            <w:rFonts w:ascii="Arial" w:hAnsi="Arial"/>
            <w:noProof/>
          </w:rPr>
          <w:t>Ilustración 3: Timeline</w:t>
        </w:r>
        <w:r w:rsidR="008E39AD" w:rsidRPr="008E39AD">
          <w:rPr>
            <w:rFonts w:ascii="Arial" w:hAnsi="Arial"/>
            <w:noProof/>
            <w:webHidden/>
          </w:rPr>
          <w:tab/>
        </w:r>
        <w:r w:rsidR="008E39AD" w:rsidRPr="008E39AD">
          <w:rPr>
            <w:rFonts w:ascii="Arial" w:hAnsi="Arial"/>
            <w:noProof/>
            <w:webHidden/>
          </w:rPr>
          <w:fldChar w:fldCharType="begin"/>
        </w:r>
        <w:r w:rsidR="008E39AD" w:rsidRPr="008E39AD">
          <w:rPr>
            <w:rFonts w:ascii="Arial" w:hAnsi="Arial"/>
            <w:noProof/>
            <w:webHidden/>
          </w:rPr>
          <w:instrText xml:space="preserve"> PAGEREF _Toc523820097 \h </w:instrText>
        </w:r>
        <w:r w:rsidR="008E39AD" w:rsidRPr="008E39AD">
          <w:rPr>
            <w:rFonts w:ascii="Arial" w:hAnsi="Arial"/>
            <w:noProof/>
            <w:webHidden/>
          </w:rPr>
        </w:r>
        <w:r w:rsidR="008E39AD" w:rsidRPr="008E39AD">
          <w:rPr>
            <w:rFonts w:ascii="Arial" w:hAnsi="Arial"/>
            <w:noProof/>
            <w:webHidden/>
          </w:rPr>
          <w:fldChar w:fldCharType="separate"/>
        </w:r>
        <w:r w:rsidR="00EF4284">
          <w:rPr>
            <w:rFonts w:ascii="Arial" w:hAnsi="Arial"/>
            <w:noProof/>
            <w:webHidden/>
          </w:rPr>
          <w:t>25</w:t>
        </w:r>
        <w:r w:rsidR="008E39AD" w:rsidRPr="008E39AD">
          <w:rPr>
            <w:rFonts w:ascii="Arial" w:hAnsi="Arial"/>
            <w:noProof/>
            <w:webHidden/>
          </w:rPr>
          <w:fldChar w:fldCharType="end"/>
        </w:r>
      </w:hyperlink>
    </w:p>
    <w:p w14:paraId="6A0DA57A" w14:textId="08C4A12C" w:rsidR="008E39AD" w:rsidRPr="008E39AD" w:rsidRDefault="009364C8">
      <w:pPr>
        <w:pStyle w:val="Tabladeilustraciones"/>
        <w:tabs>
          <w:tab w:val="right" w:leader="underscore" w:pos="9060"/>
        </w:tabs>
        <w:rPr>
          <w:rFonts w:ascii="Arial" w:eastAsiaTheme="minorEastAsia" w:hAnsi="Arial"/>
          <w:i w:val="0"/>
          <w:iCs w:val="0"/>
          <w:noProof/>
          <w:sz w:val="24"/>
          <w:szCs w:val="24"/>
          <w:lang w:eastAsia="es-ES_tradnl"/>
        </w:rPr>
      </w:pPr>
      <w:hyperlink w:anchor="_Toc523820098" w:history="1">
        <w:r w:rsidR="008E39AD" w:rsidRPr="008E39AD">
          <w:rPr>
            <w:rStyle w:val="Hipervnculo"/>
            <w:rFonts w:ascii="Arial" w:hAnsi="Arial"/>
            <w:noProof/>
          </w:rPr>
          <w:t>Ilustración 4: Diagrama de caso de uso 1</w:t>
        </w:r>
        <w:r w:rsidR="008E39AD" w:rsidRPr="008E39AD">
          <w:rPr>
            <w:rFonts w:ascii="Arial" w:hAnsi="Arial"/>
            <w:noProof/>
            <w:webHidden/>
          </w:rPr>
          <w:tab/>
        </w:r>
        <w:r w:rsidR="008E39AD" w:rsidRPr="008E39AD">
          <w:rPr>
            <w:rFonts w:ascii="Arial" w:hAnsi="Arial"/>
            <w:noProof/>
            <w:webHidden/>
          </w:rPr>
          <w:fldChar w:fldCharType="begin"/>
        </w:r>
        <w:r w:rsidR="008E39AD" w:rsidRPr="008E39AD">
          <w:rPr>
            <w:rFonts w:ascii="Arial" w:hAnsi="Arial"/>
            <w:noProof/>
            <w:webHidden/>
          </w:rPr>
          <w:instrText xml:space="preserve"> PAGEREF _Toc523820098 \h </w:instrText>
        </w:r>
        <w:r w:rsidR="008E39AD" w:rsidRPr="008E39AD">
          <w:rPr>
            <w:rFonts w:ascii="Arial" w:hAnsi="Arial"/>
            <w:noProof/>
            <w:webHidden/>
          </w:rPr>
        </w:r>
        <w:r w:rsidR="008E39AD" w:rsidRPr="008E39AD">
          <w:rPr>
            <w:rFonts w:ascii="Arial" w:hAnsi="Arial"/>
            <w:noProof/>
            <w:webHidden/>
          </w:rPr>
          <w:fldChar w:fldCharType="separate"/>
        </w:r>
        <w:r w:rsidR="00EF4284">
          <w:rPr>
            <w:rFonts w:ascii="Arial" w:hAnsi="Arial"/>
            <w:noProof/>
            <w:webHidden/>
          </w:rPr>
          <w:t>27</w:t>
        </w:r>
        <w:r w:rsidR="008E39AD" w:rsidRPr="008E39AD">
          <w:rPr>
            <w:rFonts w:ascii="Arial" w:hAnsi="Arial"/>
            <w:noProof/>
            <w:webHidden/>
          </w:rPr>
          <w:fldChar w:fldCharType="end"/>
        </w:r>
      </w:hyperlink>
    </w:p>
    <w:p w14:paraId="28922C7D" w14:textId="6C9248A3" w:rsidR="008E39AD" w:rsidRPr="008E39AD" w:rsidRDefault="009364C8">
      <w:pPr>
        <w:pStyle w:val="Tabladeilustraciones"/>
        <w:tabs>
          <w:tab w:val="right" w:leader="underscore" w:pos="9060"/>
        </w:tabs>
        <w:rPr>
          <w:rFonts w:ascii="Arial" w:eastAsiaTheme="minorEastAsia" w:hAnsi="Arial"/>
          <w:i w:val="0"/>
          <w:iCs w:val="0"/>
          <w:noProof/>
          <w:sz w:val="24"/>
          <w:szCs w:val="24"/>
          <w:lang w:eastAsia="es-ES_tradnl"/>
        </w:rPr>
      </w:pPr>
      <w:hyperlink w:anchor="_Toc523820099" w:history="1">
        <w:r w:rsidR="008E39AD" w:rsidRPr="008E39AD">
          <w:rPr>
            <w:rStyle w:val="Hipervnculo"/>
            <w:rFonts w:ascii="Arial" w:hAnsi="Arial"/>
            <w:noProof/>
          </w:rPr>
          <w:t>Ilustración 5: Diagrama de caso de uso 2</w:t>
        </w:r>
        <w:r w:rsidR="008E39AD" w:rsidRPr="008E39AD">
          <w:rPr>
            <w:rFonts w:ascii="Arial" w:hAnsi="Arial"/>
            <w:noProof/>
            <w:webHidden/>
          </w:rPr>
          <w:tab/>
        </w:r>
        <w:r w:rsidR="008E39AD" w:rsidRPr="008E39AD">
          <w:rPr>
            <w:rFonts w:ascii="Arial" w:hAnsi="Arial"/>
            <w:noProof/>
            <w:webHidden/>
          </w:rPr>
          <w:fldChar w:fldCharType="begin"/>
        </w:r>
        <w:r w:rsidR="008E39AD" w:rsidRPr="008E39AD">
          <w:rPr>
            <w:rFonts w:ascii="Arial" w:hAnsi="Arial"/>
            <w:noProof/>
            <w:webHidden/>
          </w:rPr>
          <w:instrText xml:space="preserve"> PAGEREF _Toc523820099 \h </w:instrText>
        </w:r>
        <w:r w:rsidR="008E39AD" w:rsidRPr="008E39AD">
          <w:rPr>
            <w:rFonts w:ascii="Arial" w:hAnsi="Arial"/>
            <w:noProof/>
            <w:webHidden/>
          </w:rPr>
        </w:r>
        <w:r w:rsidR="008E39AD" w:rsidRPr="008E39AD">
          <w:rPr>
            <w:rFonts w:ascii="Arial" w:hAnsi="Arial"/>
            <w:noProof/>
            <w:webHidden/>
          </w:rPr>
          <w:fldChar w:fldCharType="separate"/>
        </w:r>
        <w:r w:rsidR="00EF4284">
          <w:rPr>
            <w:rFonts w:ascii="Arial" w:hAnsi="Arial"/>
            <w:noProof/>
            <w:webHidden/>
          </w:rPr>
          <w:t>27</w:t>
        </w:r>
        <w:r w:rsidR="008E39AD" w:rsidRPr="008E39AD">
          <w:rPr>
            <w:rFonts w:ascii="Arial" w:hAnsi="Arial"/>
            <w:noProof/>
            <w:webHidden/>
          </w:rPr>
          <w:fldChar w:fldCharType="end"/>
        </w:r>
      </w:hyperlink>
    </w:p>
    <w:p w14:paraId="0AC171DC" w14:textId="7E1866A8" w:rsidR="008E39AD" w:rsidRPr="008E39AD" w:rsidRDefault="009364C8">
      <w:pPr>
        <w:pStyle w:val="Tabladeilustraciones"/>
        <w:tabs>
          <w:tab w:val="right" w:leader="underscore" w:pos="9060"/>
        </w:tabs>
        <w:rPr>
          <w:rFonts w:ascii="Arial" w:eastAsiaTheme="minorEastAsia" w:hAnsi="Arial"/>
          <w:i w:val="0"/>
          <w:iCs w:val="0"/>
          <w:noProof/>
          <w:sz w:val="24"/>
          <w:szCs w:val="24"/>
          <w:lang w:eastAsia="es-ES_tradnl"/>
        </w:rPr>
      </w:pPr>
      <w:hyperlink w:anchor="_Toc523820100" w:history="1">
        <w:r w:rsidR="008E39AD" w:rsidRPr="008E39AD">
          <w:rPr>
            <w:rStyle w:val="Hipervnculo"/>
            <w:rFonts w:ascii="Arial" w:hAnsi="Arial"/>
            <w:noProof/>
          </w:rPr>
          <w:t>Ilustración 6: Diagrama de caso de uso 3</w:t>
        </w:r>
        <w:r w:rsidR="008E39AD" w:rsidRPr="008E39AD">
          <w:rPr>
            <w:rFonts w:ascii="Arial" w:hAnsi="Arial"/>
            <w:noProof/>
            <w:webHidden/>
          </w:rPr>
          <w:tab/>
        </w:r>
        <w:r w:rsidR="008E39AD" w:rsidRPr="008E39AD">
          <w:rPr>
            <w:rFonts w:ascii="Arial" w:hAnsi="Arial"/>
            <w:noProof/>
            <w:webHidden/>
          </w:rPr>
          <w:fldChar w:fldCharType="begin"/>
        </w:r>
        <w:r w:rsidR="008E39AD" w:rsidRPr="008E39AD">
          <w:rPr>
            <w:rFonts w:ascii="Arial" w:hAnsi="Arial"/>
            <w:noProof/>
            <w:webHidden/>
          </w:rPr>
          <w:instrText xml:space="preserve"> PAGEREF _Toc523820100 \h </w:instrText>
        </w:r>
        <w:r w:rsidR="008E39AD" w:rsidRPr="008E39AD">
          <w:rPr>
            <w:rFonts w:ascii="Arial" w:hAnsi="Arial"/>
            <w:noProof/>
            <w:webHidden/>
          </w:rPr>
        </w:r>
        <w:r w:rsidR="008E39AD" w:rsidRPr="008E39AD">
          <w:rPr>
            <w:rFonts w:ascii="Arial" w:hAnsi="Arial"/>
            <w:noProof/>
            <w:webHidden/>
          </w:rPr>
          <w:fldChar w:fldCharType="separate"/>
        </w:r>
        <w:r w:rsidR="00EF4284">
          <w:rPr>
            <w:rFonts w:ascii="Arial" w:hAnsi="Arial"/>
            <w:noProof/>
            <w:webHidden/>
          </w:rPr>
          <w:t>28</w:t>
        </w:r>
        <w:r w:rsidR="008E39AD" w:rsidRPr="008E39AD">
          <w:rPr>
            <w:rFonts w:ascii="Arial" w:hAnsi="Arial"/>
            <w:noProof/>
            <w:webHidden/>
          </w:rPr>
          <w:fldChar w:fldCharType="end"/>
        </w:r>
      </w:hyperlink>
    </w:p>
    <w:p w14:paraId="3A39AC1C" w14:textId="22F1775B" w:rsidR="008E39AD" w:rsidRPr="008E39AD" w:rsidRDefault="009364C8">
      <w:pPr>
        <w:pStyle w:val="Tabladeilustraciones"/>
        <w:tabs>
          <w:tab w:val="right" w:leader="underscore" w:pos="9060"/>
        </w:tabs>
        <w:rPr>
          <w:rFonts w:ascii="Arial" w:eastAsiaTheme="minorEastAsia" w:hAnsi="Arial"/>
          <w:i w:val="0"/>
          <w:iCs w:val="0"/>
          <w:noProof/>
          <w:sz w:val="24"/>
          <w:szCs w:val="24"/>
          <w:lang w:eastAsia="es-ES_tradnl"/>
        </w:rPr>
      </w:pPr>
      <w:hyperlink w:anchor="_Toc523820101" w:history="1">
        <w:r w:rsidR="008E39AD" w:rsidRPr="008E39AD">
          <w:rPr>
            <w:rStyle w:val="Hipervnculo"/>
            <w:rFonts w:ascii="Arial" w:hAnsi="Arial"/>
            <w:noProof/>
          </w:rPr>
          <w:t>Ilustración 7: Diagrama de caso de uso 4</w:t>
        </w:r>
        <w:r w:rsidR="008E39AD" w:rsidRPr="008E39AD">
          <w:rPr>
            <w:rFonts w:ascii="Arial" w:hAnsi="Arial"/>
            <w:noProof/>
            <w:webHidden/>
          </w:rPr>
          <w:tab/>
        </w:r>
        <w:r w:rsidR="008E39AD" w:rsidRPr="008E39AD">
          <w:rPr>
            <w:rFonts w:ascii="Arial" w:hAnsi="Arial"/>
            <w:noProof/>
            <w:webHidden/>
          </w:rPr>
          <w:fldChar w:fldCharType="begin"/>
        </w:r>
        <w:r w:rsidR="008E39AD" w:rsidRPr="008E39AD">
          <w:rPr>
            <w:rFonts w:ascii="Arial" w:hAnsi="Arial"/>
            <w:noProof/>
            <w:webHidden/>
          </w:rPr>
          <w:instrText xml:space="preserve"> PAGEREF _Toc523820101 \h </w:instrText>
        </w:r>
        <w:r w:rsidR="008E39AD" w:rsidRPr="008E39AD">
          <w:rPr>
            <w:rFonts w:ascii="Arial" w:hAnsi="Arial"/>
            <w:noProof/>
            <w:webHidden/>
          </w:rPr>
        </w:r>
        <w:r w:rsidR="008E39AD" w:rsidRPr="008E39AD">
          <w:rPr>
            <w:rFonts w:ascii="Arial" w:hAnsi="Arial"/>
            <w:noProof/>
            <w:webHidden/>
          </w:rPr>
          <w:fldChar w:fldCharType="separate"/>
        </w:r>
        <w:r w:rsidR="00EF4284">
          <w:rPr>
            <w:rFonts w:ascii="Arial" w:hAnsi="Arial"/>
            <w:noProof/>
            <w:webHidden/>
          </w:rPr>
          <w:t>28</w:t>
        </w:r>
        <w:r w:rsidR="008E39AD" w:rsidRPr="008E39AD">
          <w:rPr>
            <w:rFonts w:ascii="Arial" w:hAnsi="Arial"/>
            <w:noProof/>
            <w:webHidden/>
          </w:rPr>
          <w:fldChar w:fldCharType="end"/>
        </w:r>
      </w:hyperlink>
    </w:p>
    <w:p w14:paraId="518C87EF" w14:textId="385F0FED" w:rsidR="008E39AD" w:rsidRPr="008E39AD" w:rsidRDefault="009364C8">
      <w:pPr>
        <w:pStyle w:val="Tabladeilustraciones"/>
        <w:tabs>
          <w:tab w:val="right" w:leader="underscore" w:pos="9060"/>
        </w:tabs>
        <w:rPr>
          <w:rFonts w:ascii="Arial" w:eastAsiaTheme="minorEastAsia" w:hAnsi="Arial"/>
          <w:i w:val="0"/>
          <w:iCs w:val="0"/>
          <w:noProof/>
          <w:sz w:val="24"/>
          <w:szCs w:val="24"/>
          <w:lang w:eastAsia="es-ES_tradnl"/>
        </w:rPr>
      </w:pPr>
      <w:hyperlink w:anchor="_Toc523820102" w:history="1">
        <w:r w:rsidR="008E39AD" w:rsidRPr="008E39AD">
          <w:rPr>
            <w:rStyle w:val="Hipervnculo"/>
            <w:rFonts w:ascii="Arial" w:hAnsi="Arial"/>
            <w:noProof/>
          </w:rPr>
          <w:t>Ilustración 8: Diagrama de caso de uso 5</w:t>
        </w:r>
        <w:r w:rsidR="008E39AD" w:rsidRPr="008E39AD">
          <w:rPr>
            <w:rFonts w:ascii="Arial" w:hAnsi="Arial"/>
            <w:noProof/>
            <w:webHidden/>
          </w:rPr>
          <w:tab/>
        </w:r>
        <w:r w:rsidR="008E39AD" w:rsidRPr="008E39AD">
          <w:rPr>
            <w:rFonts w:ascii="Arial" w:hAnsi="Arial"/>
            <w:noProof/>
            <w:webHidden/>
          </w:rPr>
          <w:fldChar w:fldCharType="begin"/>
        </w:r>
        <w:r w:rsidR="008E39AD" w:rsidRPr="008E39AD">
          <w:rPr>
            <w:rFonts w:ascii="Arial" w:hAnsi="Arial"/>
            <w:noProof/>
            <w:webHidden/>
          </w:rPr>
          <w:instrText xml:space="preserve"> PAGEREF _Toc523820102 \h </w:instrText>
        </w:r>
        <w:r w:rsidR="008E39AD" w:rsidRPr="008E39AD">
          <w:rPr>
            <w:rFonts w:ascii="Arial" w:hAnsi="Arial"/>
            <w:noProof/>
            <w:webHidden/>
          </w:rPr>
        </w:r>
        <w:r w:rsidR="008E39AD" w:rsidRPr="008E39AD">
          <w:rPr>
            <w:rFonts w:ascii="Arial" w:hAnsi="Arial"/>
            <w:noProof/>
            <w:webHidden/>
          </w:rPr>
          <w:fldChar w:fldCharType="separate"/>
        </w:r>
        <w:r w:rsidR="00EF4284">
          <w:rPr>
            <w:rFonts w:ascii="Arial" w:hAnsi="Arial"/>
            <w:noProof/>
            <w:webHidden/>
          </w:rPr>
          <w:t>29</w:t>
        </w:r>
        <w:r w:rsidR="008E39AD" w:rsidRPr="008E39AD">
          <w:rPr>
            <w:rFonts w:ascii="Arial" w:hAnsi="Arial"/>
            <w:noProof/>
            <w:webHidden/>
          </w:rPr>
          <w:fldChar w:fldCharType="end"/>
        </w:r>
      </w:hyperlink>
    </w:p>
    <w:p w14:paraId="1747CCE5" w14:textId="7C3A0B9C" w:rsidR="008E39AD" w:rsidRPr="008E39AD" w:rsidRDefault="009364C8">
      <w:pPr>
        <w:pStyle w:val="Tabladeilustraciones"/>
        <w:tabs>
          <w:tab w:val="right" w:leader="underscore" w:pos="9060"/>
        </w:tabs>
        <w:rPr>
          <w:rFonts w:ascii="Arial" w:eastAsiaTheme="minorEastAsia" w:hAnsi="Arial"/>
          <w:i w:val="0"/>
          <w:iCs w:val="0"/>
          <w:noProof/>
          <w:sz w:val="24"/>
          <w:szCs w:val="24"/>
          <w:lang w:eastAsia="es-ES_tradnl"/>
        </w:rPr>
      </w:pPr>
      <w:hyperlink w:anchor="_Toc523820103" w:history="1">
        <w:r w:rsidR="008E39AD" w:rsidRPr="008E39AD">
          <w:rPr>
            <w:rStyle w:val="Hipervnculo"/>
            <w:rFonts w:ascii="Arial" w:hAnsi="Arial"/>
            <w:noProof/>
          </w:rPr>
          <w:t>Ilustración 9: Mockup login</w:t>
        </w:r>
        <w:r w:rsidR="008E39AD" w:rsidRPr="008E39AD">
          <w:rPr>
            <w:rFonts w:ascii="Arial" w:hAnsi="Arial"/>
            <w:noProof/>
            <w:webHidden/>
          </w:rPr>
          <w:tab/>
        </w:r>
        <w:r w:rsidR="008E39AD" w:rsidRPr="008E39AD">
          <w:rPr>
            <w:rFonts w:ascii="Arial" w:hAnsi="Arial"/>
            <w:noProof/>
            <w:webHidden/>
          </w:rPr>
          <w:fldChar w:fldCharType="begin"/>
        </w:r>
        <w:r w:rsidR="008E39AD" w:rsidRPr="008E39AD">
          <w:rPr>
            <w:rFonts w:ascii="Arial" w:hAnsi="Arial"/>
            <w:noProof/>
            <w:webHidden/>
          </w:rPr>
          <w:instrText xml:space="preserve"> PAGEREF _Toc523820103 \h </w:instrText>
        </w:r>
        <w:r w:rsidR="008E39AD" w:rsidRPr="008E39AD">
          <w:rPr>
            <w:rFonts w:ascii="Arial" w:hAnsi="Arial"/>
            <w:noProof/>
            <w:webHidden/>
          </w:rPr>
        </w:r>
        <w:r w:rsidR="008E39AD" w:rsidRPr="008E39AD">
          <w:rPr>
            <w:rFonts w:ascii="Arial" w:hAnsi="Arial"/>
            <w:noProof/>
            <w:webHidden/>
          </w:rPr>
          <w:fldChar w:fldCharType="separate"/>
        </w:r>
        <w:r w:rsidR="00EF4284">
          <w:rPr>
            <w:rFonts w:ascii="Arial" w:hAnsi="Arial"/>
            <w:noProof/>
            <w:webHidden/>
          </w:rPr>
          <w:t>39</w:t>
        </w:r>
        <w:r w:rsidR="008E39AD" w:rsidRPr="008E39AD">
          <w:rPr>
            <w:rFonts w:ascii="Arial" w:hAnsi="Arial"/>
            <w:noProof/>
            <w:webHidden/>
          </w:rPr>
          <w:fldChar w:fldCharType="end"/>
        </w:r>
      </w:hyperlink>
    </w:p>
    <w:p w14:paraId="388C2457" w14:textId="22787A0E" w:rsidR="008E39AD" w:rsidRPr="008E39AD" w:rsidRDefault="009364C8">
      <w:pPr>
        <w:pStyle w:val="Tabladeilustraciones"/>
        <w:tabs>
          <w:tab w:val="right" w:leader="underscore" w:pos="9060"/>
        </w:tabs>
        <w:rPr>
          <w:rFonts w:ascii="Arial" w:eastAsiaTheme="minorEastAsia" w:hAnsi="Arial"/>
          <w:i w:val="0"/>
          <w:iCs w:val="0"/>
          <w:noProof/>
          <w:sz w:val="24"/>
          <w:szCs w:val="24"/>
          <w:lang w:eastAsia="es-ES_tradnl"/>
        </w:rPr>
      </w:pPr>
      <w:hyperlink w:anchor="_Toc523820104" w:history="1">
        <w:r w:rsidR="008E39AD" w:rsidRPr="008E39AD">
          <w:rPr>
            <w:rStyle w:val="Hipervnculo"/>
            <w:rFonts w:ascii="Arial" w:hAnsi="Arial"/>
            <w:noProof/>
          </w:rPr>
          <w:t>Ilustración 10: Mockup registro médico</w:t>
        </w:r>
        <w:r w:rsidR="008E39AD" w:rsidRPr="008E39AD">
          <w:rPr>
            <w:rFonts w:ascii="Arial" w:hAnsi="Arial"/>
            <w:noProof/>
            <w:webHidden/>
          </w:rPr>
          <w:tab/>
        </w:r>
        <w:r w:rsidR="008E39AD" w:rsidRPr="008E39AD">
          <w:rPr>
            <w:rFonts w:ascii="Arial" w:hAnsi="Arial"/>
            <w:noProof/>
            <w:webHidden/>
          </w:rPr>
          <w:fldChar w:fldCharType="begin"/>
        </w:r>
        <w:r w:rsidR="008E39AD" w:rsidRPr="008E39AD">
          <w:rPr>
            <w:rFonts w:ascii="Arial" w:hAnsi="Arial"/>
            <w:noProof/>
            <w:webHidden/>
          </w:rPr>
          <w:instrText xml:space="preserve"> PAGEREF _Toc523820104 \h </w:instrText>
        </w:r>
        <w:r w:rsidR="008E39AD" w:rsidRPr="008E39AD">
          <w:rPr>
            <w:rFonts w:ascii="Arial" w:hAnsi="Arial"/>
            <w:noProof/>
            <w:webHidden/>
          </w:rPr>
        </w:r>
        <w:r w:rsidR="008E39AD" w:rsidRPr="008E39AD">
          <w:rPr>
            <w:rFonts w:ascii="Arial" w:hAnsi="Arial"/>
            <w:noProof/>
            <w:webHidden/>
          </w:rPr>
          <w:fldChar w:fldCharType="separate"/>
        </w:r>
        <w:r w:rsidR="00EF4284">
          <w:rPr>
            <w:rFonts w:ascii="Arial" w:hAnsi="Arial"/>
            <w:noProof/>
            <w:webHidden/>
          </w:rPr>
          <w:t>40</w:t>
        </w:r>
        <w:r w:rsidR="008E39AD" w:rsidRPr="008E39AD">
          <w:rPr>
            <w:rFonts w:ascii="Arial" w:hAnsi="Arial"/>
            <w:noProof/>
            <w:webHidden/>
          </w:rPr>
          <w:fldChar w:fldCharType="end"/>
        </w:r>
      </w:hyperlink>
    </w:p>
    <w:p w14:paraId="735AEB74" w14:textId="7D7C62E1" w:rsidR="008E39AD" w:rsidRPr="008E39AD" w:rsidRDefault="009364C8">
      <w:pPr>
        <w:pStyle w:val="Tabladeilustraciones"/>
        <w:tabs>
          <w:tab w:val="right" w:leader="underscore" w:pos="9060"/>
        </w:tabs>
        <w:rPr>
          <w:rFonts w:ascii="Arial" w:eastAsiaTheme="minorEastAsia" w:hAnsi="Arial"/>
          <w:i w:val="0"/>
          <w:iCs w:val="0"/>
          <w:noProof/>
          <w:sz w:val="24"/>
          <w:szCs w:val="24"/>
          <w:lang w:eastAsia="es-ES_tradnl"/>
        </w:rPr>
      </w:pPr>
      <w:hyperlink w:anchor="_Toc523820105" w:history="1">
        <w:r w:rsidR="008E39AD" w:rsidRPr="008E39AD">
          <w:rPr>
            <w:rStyle w:val="Hipervnculo"/>
            <w:rFonts w:ascii="Arial" w:hAnsi="Arial"/>
            <w:noProof/>
          </w:rPr>
          <w:t>Ilustración 11: Mockup registro paciente</w:t>
        </w:r>
        <w:r w:rsidR="008E39AD" w:rsidRPr="008E39AD">
          <w:rPr>
            <w:rFonts w:ascii="Arial" w:hAnsi="Arial"/>
            <w:noProof/>
            <w:webHidden/>
          </w:rPr>
          <w:tab/>
        </w:r>
        <w:r w:rsidR="008E39AD" w:rsidRPr="008E39AD">
          <w:rPr>
            <w:rFonts w:ascii="Arial" w:hAnsi="Arial"/>
            <w:noProof/>
            <w:webHidden/>
          </w:rPr>
          <w:fldChar w:fldCharType="begin"/>
        </w:r>
        <w:r w:rsidR="008E39AD" w:rsidRPr="008E39AD">
          <w:rPr>
            <w:rFonts w:ascii="Arial" w:hAnsi="Arial"/>
            <w:noProof/>
            <w:webHidden/>
          </w:rPr>
          <w:instrText xml:space="preserve"> PAGEREF _Toc523820105 \h </w:instrText>
        </w:r>
        <w:r w:rsidR="008E39AD" w:rsidRPr="008E39AD">
          <w:rPr>
            <w:rFonts w:ascii="Arial" w:hAnsi="Arial"/>
            <w:noProof/>
            <w:webHidden/>
          </w:rPr>
        </w:r>
        <w:r w:rsidR="008E39AD" w:rsidRPr="008E39AD">
          <w:rPr>
            <w:rFonts w:ascii="Arial" w:hAnsi="Arial"/>
            <w:noProof/>
            <w:webHidden/>
          </w:rPr>
          <w:fldChar w:fldCharType="separate"/>
        </w:r>
        <w:r w:rsidR="00EF4284">
          <w:rPr>
            <w:rFonts w:ascii="Arial" w:hAnsi="Arial"/>
            <w:noProof/>
            <w:webHidden/>
          </w:rPr>
          <w:t>41</w:t>
        </w:r>
        <w:r w:rsidR="008E39AD" w:rsidRPr="008E39AD">
          <w:rPr>
            <w:rFonts w:ascii="Arial" w:hAnsi="Arial"/>
            <w:noProof/>
            <w:webHidden/>
          </w:rPr>
          <w:fldChar w:fldCharType="end"/>
        </w:r>
      </w:hyperlink>
    </w:p>
    <w:p w14:paraId="0207B6C8" w14:textId="61D1A206" w:rsidR="008E39AD" w:rsidRPr="008E39AD" w:rsidRDefault="009364C8">
      <w:pPr>
        <w:pStyle w:val="Tabladeilustraciones"/>
        <w:tabs>
          <w:tab w:val="right" w:leader="underscore" w:pos="9060"/>
        </w:tabs>
        <w:rPr>
          <w:rFonts w:ascii="Arial" w:eastAsiaTheme="minorEastAsia" w:hAnsi="Arial"/>
          <w:i w:val="0"/>
          <w:iCs w:val="0"/>
          <w:noProof/>
          <w:sz w:val="24"/>
          <w:szCs w:val="24"/>
          <w:lang w:eastAsia="es-ES_tradnl"/>
        </w:rPr>
      </w:pPr>
      <w:hyperlink w:anchor="_Toc523820106" w:history="1">
        <w:r w:rsidR="008E39AD" w:rsidRPr="008E39AD">
          <w:rPr>
            <w:rStyle w:val="Hipervnculo"/>
            <w:rFonts w:ascii="Arial" w:hAnsi="Arial"/>
            <w:noProof/>
          </w:rPr>
          <w:t>Ilustración 12: Mockup inicio</w:t>
        </w:r>
        <w:r w:rsidR="008E39AD" w:rsidRPr="008E39AD">
          <w:rPr>
            <w:rFonts w:ascii="Arial" w:hAnsi="Arial"/>
            <w:noProof/>
            <w:webHidden/>
          </w:rPr>
          <w:tab/>
        </w:r>
        <w:r w:rsidR="008E39AD" w:rsidRPr="008E39AD">
          <w:rPr>
            <w:rFonts w:ascii="Arial" w:hAnsi="Arial"/>
            <w:noProof/>
            <w:webHidden/>
          </w:rPr>
          <w:fldChar w:fldCharType="begin"/>
        </w:r>
        <w:r w:rsidR="008E39AD" w:rsidRPr="008E39AD">
          <w:rPr>
            <w:rFonts w:ascii="Arial" w:hAnsi="Arial"/>
            <w:noProof/>
            <w:webHidden/>
          </w:rPr>
          <w:instrText xml:space="preserve"> PAGEREF _Toc523820106 \h </w:instrText>
        </w:r>
        <w:r w:rsidR="008E39AD" w:rsidRPr="008E39AD">
          <w:rPr>
            <w:rFonts w:ascii="Arial" w:hAnsi="Arial"/>
            <w:noProof/>
            <w:webHidden/>
          </w:rPr>
        </w:r>
        <w:r w:rsidR="008E39AD" w:rsidRPr="008E39AD">
          <w:rPr>
            <w:rFonts w:ascii="Arial" w:hAnsi="Arial"/>
            <w:noProof/>
            <w:webHidden/>
          </w:rPr>
          <w:fldChar w:fldCharType="separate"/>
        </w:r>
        <w:r w:rsidR="00EF4284">
          <w:rPr>
            <w:rFonts w:ascii="Arial" w:hAnsi="Arial"/>
            <w:noProof/>
            <w:webHidden/>
          </w:rPr>
          <w:t>42</w:t>
        </w:r>
        <w:r w:rsidR="008E39AD" w:rsidRPr="008E39AD">
          <w:rPr>
            <w:rFonts w:ascii="Arial" w:hAnsi="Arial"/>
            <w:noProof/>
            <w:webHidden/>
          </w:rPr>
          <w:fldChar w:fldCharType="end"/>
        </w:r>
      </w:hyperlink>
    </w:p>
    <w:p w14:paraId="7CFBD106" w14:textId="4A259918" w:rsidR="008E39AD" w:rsidRPr="008E39AD" w:rsidRDefault="009364C8">
      <w:pPr>
        <w:pStyle w:val="Tabladeilustraciones"/>
        <w:tabs>
          <w:tab w:val="right" w:leader="underscore" w:pos="9060"/>
        </w:tabs>
        <w:rPr>
          <w:rFonts w:ascii="Arial" w:eastAsiaTheme="minorEastAsia" w:hAnsi="Arial"/>
          <w:i w:val="0"/>
          <w:iCs w:val="0"/>
          <w:noProof/>
          <w:sz w:val="24"/>
          <w:szCs w:val="24"/>
          <w:lang w:eastAsia="es-ES_tradnl"/>
        </w:rPr>
      </w:pPr>
      <w:hyperlink w:anchor="_Toc523820107" w:history="1">
        <w:r w:rsidR="008E39AD" w:rsidRPr="008E39AD">
          <w:rPr>
            <w:rStyle w:val="Hipervnculo"/>
            <w:rFonts w:ascii="Arial" w:hAnsi="Arial"/>
            <w:noProof/>
          </w:rPr>
          <w:t>Ilustración 13: Mockup pedir cita</w:t>
        </w:r>
        <w:r w:rsidR="008E39AD" w:rsidRPr="008E39AD">
          <w:rPr>
            <w:rFonts w:ascii="Arial" w:hAnsi="Arial"/>
            <w:noProof/>
            <w:webHidden/>
          </w:rPr>
          <w:tab/>
        </w:r>
        <w:r w:rsidR="008E39AD" w:rsidRPr="008E39AD">
          <w:rPr>
            <w:rFonts w:ascii="Arial" w:hAnsi="Arial"/>
            <w:noProof/>
            <w:webHidden/>
          </w:rPr>
          <w:fldChar w:fldCharType="begin"/>
        </w:r>
        <w:r w:rsidR="008E39AD" w:rsidRPr="008E39AD">
          <w:rPr>
            <w:rFonts w:ascii="Arial" w:hAnsi="Arial"/>
            <w:noProof/>
            <w:webHidden/>
          </w:rPr>
          <w:instrText xml:space="preserve"> PAGEREF _Toc523820107 \h </w:instrText>
        </w:r>
        <w:r w:rsidR="008E39AD" w:rsidRPr="008E39AD">
          <w:rPr>
            <w:rFonts w:ascii="Arial" w:hAnsi="Arial"/>
            <w:noProof/>
            <w:webHidden/>
          </w:rPr>
        </w:r>
        <w:r w:rsidR="008E39AD" w:rsidRPr="008E39AD">
          <w:rPr>
            <w:rFonts w:ascii="Arial" w:hAnsi="Arial"/>
            <w:noProof/>
            <w:webHidden/>
          </w:rPr>
          <w:fldChar w:fldCharType="separate"/>
        </w:r>
        <w:r w:rsidR="00EF4284">
          <w:rPr>
            <w:rFonts w:ascii="Arial" w:hAnsi="Arial"/>
            <w:noProof/>
            <w:webHidden/>
          </w:rPr>
          <w:t>42</w:t>
        </w:r>
        <w:r w:rsidR="008E39AD" w:rsidRPr="008E39AD">
          <w:rPr>
            <w:rFonts w:ascii="Arial" w:hAnsi="Arial"/>
            <w:noProof/>
            <w:webHidden/>
          </w:rPr>
          <w:fldChar w:fldCharType="end"/>
        </w:r>
      </w:hyperlink>
    </w:p>
    <w:p w14:paraId="638EC020" w14:textId="61482667" w:rsidR="008E39AD" w:rsidRPr="008E39AD" w:rsidRDefault="009364C8">
      <w:pPr>
        <w:pStyle w:val="Tabladeilustraciones"/>
        <w:tabs>
          <w:tab w:val="right" w:leader="underscore" w:pos="9060"/>
        </w:tabs>
        <w:rPr>
          <w:rFonts w:ascii="Arial" w:eastAsiaTheme="minorEastAsia" w:hAnsi="Arial"/>
          <w:i w:val="0"/>
          <w:iCs w:val="0"/>
          <w:noProof/>
          <w:sz w:val="24"/>
          <w:szCs w:val="24"/>
          <w:lang w:eastAsia="es-ES_tradnl"/>
        </w:rPr>
      </w:pPr>
      <w:hyperlink w:anchor="_Toc523820108" w:history="1">
        <w:r w:rsidR="008E39AD" w:rsidRPr="008E39AD">
          <w:rPr>
            <w:rStyle w:val="Hipervnculo"/>
            <w:rFonts w:ascii="Arial" w:hAnsi="Arial"/>
            <w:noProof/>
          </w:rPr>
          <w:t>Ilustración 14: Mockup mensajes</w:t>
        </w:r>
        <w:r w:rsidR="008E39AD" w:rsidRPr="008E39AD">
          <w:rPr>
            <w:rFonts w:ascii="Arial" w:hAnsi="Arial"/>
            <w:noProof/>
            <w:webHidden/>
          </w:rPr>
          <w:tab/>
        </w:r>
        <w:r w:rsidR="008E39AD" w:rsidRPr="008E39AD">
          <w:rPr>
            <w:rFonts w:ascii="Arial" w:hAnsi="Arial"/>
            <w:noProof/>
            <w:webHidden/>
          </w:rPr>
          <w:fldChar w:fldCharType="begin"/>
        </w:r>
        <w:r w:rsidR="008E39AD" w:rsidRPr="008E39AD">
          <w:rPr>
            <w:rFonts w:ascii="Arial" w:hAnsi="Arial"/>
            <w:noProof/>
            <w:webHidden/>
          </w:rPr>
          <w:instrText xml:space="preserve"> PAGEREF _Toc523820108 \h </w:instrText>
        </w:r>
        <w:r w:rsidR="008E39AD" w:rsidRPr="008E39AD">
          <w:rPr>
            <w:rFonts w:ascii="Arial" w:hAnsi="Arial"/>
            <w:noProof/>
            <w:webHidden/>
          </w:rPr>
        </w:r>
        <w:r w:rsidR="008E39AD" w:rsidRPr="008E39AD">
          <w:rPr>
            <w:rFonts w:ascii="Arial" w:hAnsi="Arial"/>
            <w:noProof/>
            <w:webHidden/>
          </w:rPr>
          <w:fldChar w:fldCharType="separate"/>
        </w:r>
        <w:r w:rsidR="00EF4284">
          <w:rPr>
            <w:rFonts w:ascii="Arial" w:hAnsi="Arial"/>
            <w:noProof/>
            <w:webHidden/>
          </w:rPr>
          <w:t>43</w:t>
        </w:r>
        <w:r w:rsidR="008E39AD" w:rsidRPr="008E39AD">
          <w:rPr>
            <w:rFonts w:ascii="Arial" w:hAnsi="Arial"/>
            <w:noProof/>
            <w:webHidden/>
          </w:rPr>
          <w:fldChar w:fldCharType="end"/>
        </w:r>
      </w:hyperlink>
    </w:p>
    <w:p w14:paraId="766D8096" w14:textId="164C5935" w:rsidR="008E39AD" w:rsidRPr="008E39AD" w:rsidRDefault="009364C8">
      <w:pPr>
        <w:pStyle w:val="Tabladeilustraciones"/>
        <w:tabs>
          <w:tab w:val="right" w:leader="underscore" w:pos="9060"/>
        </w:tabs>
        <w:rPr>
          <w:rFonts w:ascii="Arial" w:eastAsiaTheme="minorEastAsia" w:hAnsi="Arial"/>
          <w:i w:val="0"/>
          <w:iCs w:val="0"/>
          <w:noProof/>
          <w:sz w:val="24"/>
          <w:szCs w:val="24"/>
          <w:lang w:eastAsia="es-ES_tradnl"/>
        </w:rPr>
      </w:pPr>
      <w:hyperlink w:anchor="_Toc523820109" w:history="1">
        <w:r w:rsidR="008E39AD" w:rsidRPr="008E39AD">
          <w:rPr>
            <w:rStyle w:val="Hipervnculo"/>
            <w:rFonts w:ascii="Arial" w:hAnsi="Arial"/>
            <w:noProof/>
          </w:rPr>
          <w:t>Ilustración 15: Mockup historial</w:t>
        </w:r>
        <w:r w:rsidR="008E39AD" w:rsidRPr="008E39AD">
          <w:rPr>
            <w:rFonts w:ascii="Arial" w:hAnsi="Arial"/>
            <w:noProof/>
            <w:webHidden/>
          </w:rPr>
          <w:tab/>
        </w:r>
        <w:r w:rsidR="008E39AD" w:rsidRPr="008E39AD">
          <w:rPr>
            <w:rFonts w:ascii="Arial" w:hAnsi="Arial"/>
            <w:noProof/>
            <w:webHidden/>
          </w:rPr>
          <w:fldChar w:fldCharType="begin"/>
        </w:r>
        <w:r w:rsidR="008E39AD" w:rsidRPr="008E39AD">
          <w:rPr>
            <w:rFonts w:ascii="Arial" w:hAnsi="Arial"/>
            <w:noProof/>
            <w:webHidden/>
          </w:rPr>
          <w:instrText xml:space="preserve"> PAGEREF _Toc523820109 \h </w:instrText>
        </w:r>
        <w:r w:rsidR="008E39AD" w:rsidRPr="008E39AD">
          <w:rPr>
            <w:rFonts w:ascii="Arial" w:hAnsi="Arial"/>
            <w:noProof/>
            <w:webHidden/>
          </w:rPr>
        </w:r>
        <w:r w:rsidR="008E39AD" w:rsidRPr="008E39AD">
          <w:rPr>
            <w:rFonts w:ascii="Arial" w:hAnsi="Arial"/>
            <w:noProof/>
            <w:webHidden/>
          </w:rPr>
          <w:fldChar w:fldCharType="separate"/>
        </w:r>
        <w:r w:rsidR="00EF4284">
          <w:rPr>
            <w:rFonts w:ascii="Arial" w:hAnsi="Arial"/>
            <w:noProof/>
            <w:webHidden/>
          </w:rPr>
          <w:t>43</w:t>
        </w:r>
        <w:r w:rsidR="008E39AD" w:rsidRPr="008E39AD">
          <w:rPr>
            <w:rFonts w:ascii="Arial" w:hAnsi="Arial"/>
            <w:noProof/>
            <w:webHidden/>
          </w:rPr>
          <w:fldChar w:fldCharType="end"/>
        </w:r>
      </w:hyperlink>
    </w:p>
    <w:p w14:paraId="61EAE916" w14:textId="62E04377" w:rsidR="008E39AD" w:rsidRPr="008E39AD" w:rsidRDefault="009364C8">
      <w:pPr>
        <w:pStyle w:val="Tabladeilustraciones"/>
        <w:tabs>
          <w:tab w:val="right" w:leader="underscore" w:pos="9060"/>
        </w:tabs>
        <w:rPr>
          <w:rFonts w:ascii="Arial" w:eastAsiaTheme="minorEastAsia" w:hAnsi="Arial"/>
          <w:i w:val="0"/>
          <w:iCs w:val="0"/>
          <w:noProof/>
          <w:sz w:val="24"/>
          <w:szCs w:val="24"/>
          <w:lang w:eastAsia="es-ES_tradnl"/>
        </w:rPr>
      </w:pPr>
      <w:hyperlink w:anchor="_Toc523820110" w:history="1">
        <w:r w:rsidR="008E39AD" w:rsidRPr="008E39AD">
          <w:rPr>
            <w:rStyle w:val="Hipervnculo"/>
            <w:rFonts w:ascii="Arial" w:hAnsi="Arial"/>
            <w:noProof/>
          </w:rPr>
          <w:t>Ilustración 16: Mockup ver consulta</w:t>
        </w:r>
        <w:r w:rsidR="008E39AD" w:rsidRPr="008E39AD">
          <w:rPr>
            <w:rFonts w:ascii="Arial" w:hAnsi="Arial"/>
            <w:noProof/>
            <w:webHidden/>
          </w:rPr>
          <w:tab/>
        </w:r>
        <w:r w:rsidR="008E39AD" w:rsidRPr="008E39AD">
          <w:rPr>
            <w:rFonts w:ascii="Arial" w:hAnsi="Arial"/>
            <w:noProof/>
            <w:webHidden/>
          </w:rPr>
          <w:fldChar w:fldCharType="begin"/>
        </w:r>
        <w:r w:rsidR="008E39AD" w:rsidRPr="008E39AD">
          <w:rPr>
            <w:rFonts w:ascii="Arial" w:hAnsi="Arial"/>
            <w:noProof/>
            <w:webHidden/>
          </w:rPr>
          <w:instrText xml:space="preserve"> PAGEREF _Toc523820110 \h </w:instrText>
        </w:r>
        <w:r w:rsidR="008E39AD" w:rsidRPr="008E39AD">
          <w:rPr>
            <w:rFonts w:ascii="Arial" w:hAnsi="Arial"/>
            <w:noProof/>
            <w:webHidden/>
          </w:rPr>
        </w:r>
        <w:r w:rsidR="008E39AD" w:rsidRPr="008E39AD">
          <w:rPr>
            <w:rFonts w:ascii="Arial" w:hAnsi="Arial"/>
            <w:noProof/>
            <w:webHidden/>
          </w:rPr>
          <w:fldChar w:fldCharType="separate"/>
        </w:r>
        <w:r w:rsidR="00EF4284">
          <w:rPr>
            <w:rFonts w:ascii="Arial" w:hAnsi="Arial"/>
            <w:noProof/>
            <w:webHidden/>
          </w:rPr>
          <w:t>44</w:t>
        </w:r>
        <w:r w:rsidR="008E39AD" w:rsidRPr="008E39AD">
          <w:rPr>
            <w:rFonts w:ascii="Arial" w:hAnsi="Arial"/>
            <w:noProof/>
            <w:webHidden/>
          </w:rPr>
          <w:fldChar w:fldCharType="end"/>
        </w:r>
      </w:hyperlink>
    </w:p>
    <w:p w14:paraId="0BFCCEBB" w14:textId="1C1560CC" w:rsidR="008E39AD" w:rsidRPr="008E39AD" w:rsidRDefault="009364C8">
      <w:pPr>
        <w:pStyle w:val="Tabladeilustraciones"/>
        <w:tabs>
          <w:tab w:val="right" w:leader="underscore" w:pos="9060"/>
        </w:tabs>
        <w:rPr>
          <w:rFonts w:ascii="Arial" w:eastAsiaTheme="minorEastAsia" w:hAnsi="Arial"/>
          <w:i w:val="0"/>
          <w:iCs w:val="0"/>
          <w:noProof/>
          <w:sz w:val="24"/>
          <w:szCs w:val="24"/>
          <w:lang w:eastAsia="es-ES_tradnl"/>
        </w:rPr>
      </w:pPr>
      <w:hyperlink w:anchor="_Toc523820111" w:history="1">
        <w:r w:rsidR="008E39AD" w:rsidRPr="008E39AD">
          <w:rPr>
            <w:rStyle w:val="Hipervnculo"/>
            <w:rFonts w:ascii="Arial" w:hAnsi="Arial"/>
            <w:noProof/>
          </w:rPr>
          <w:t>Ilustración 17: Mockup nueva consulta</w:t>
        </w:r>
        <w:r w:rsidR="008E39AD" w:rsidRPr="008E39AD">
          <w:rPr>
            <w:rFonts w:ascii="Arial" w:hAnsi="Arial"/>
            <w:noProof/>
            <w:webHidden/>
          </w:rPr>
          <w:tab/>
        </w:r>
        <w:r w:rsidR="008E39AD" w:rsidRPr="008E39AD">
          <w:rPr>
            <w:rFonts w:ascii="Arial" w:hAnsi="Arial"/>
            <w:noProof/>
            <w:webHidden/>
          </w:rPr>
          <w:fldChar w:fldCharType="begin"/>
        </w:r>
        <w:r w:rsidR="008E39AD" w:rsidRPr="008E39AD">
          <w:rPr>
            <w:rFonts w:ascii="Arial" w:hAnsi="Arial"/>
            <w:noProof/>
            <w:webHidden/>
          </w:rPr>
          <w:instrText xml:space="preserve"> PAGEREF _Toc523820111 \h </w:instrText>
        </w:r>
        <w:r w:rsidR="008E39AD" w:rsidRPr="008E39AD">
          <w:rPr>
            <w:rFonts w:ascii="Arial" w:hAnsi="Arial"/>
            <w:noProof/>
            <w:webHidden/>
          </w:rPr>
        </w:r>
        <w:r w:rsidR="008E39AD" w:rsidRPr="008E39AD">
          <w:rPr>
            <w:rFonts w:ascii="Arial" w:hAnsi="Arial"/>
            <w:noProof/>
            <w:webHidden/>
          </w:rPr>
          <w:fldChar w:fldCharType="separate"/>
        </w:r>
        <w:r w:rsidR="00EF4284">
          <w:rPr>
            <w:rFonts w:ascii="Arial" w:hAnsi="Arial"/>
            <w:noProof/>
            <w:webHidden/>
          </w:rPr>
          <w:t>45</w:t>
        </w:r>
        <w:r w:rsidR="008E39AD" w:rsidRPr="008E39AD">
          <w:rPr>
            <w:rFonts w:ascii="Arial" w:hAnsi="Arial"/>
            <w:noProof/>
            <w:webHidden/>
          </w:rPr>
          <w:fldChar w:fldCharType="end"/>
        </w:r>
      </w:hyperlink>
    </w:p>
    <w:p w14:paraId="7C939853" w14:textId="02D5C596" w:rsidR="008E39AD" w:rsidRPr="008E39AD" w:rsidRDefault="009364C8">
      <w:pPr>
        <w:pStyle w:val="Tabladeilustraciones"/>
        <w:tabs>
          <w:tab w:val="right" w:leader="underscore" w:pos="9060"/>
        </w:tabs>
        <w:rPr>
          <w:rFonts w:ascii="Arial" w:eastAsiaTheme="minorEastAsia" w:hAnsi="Arial"/>
          <w:i w:val="0"/>
          <w:iCs w:val="0"/>
          <w:noProof/>
          <w:sz w:val="24"/>
          <w:szCs w:val="24"/>
          <w:lang w:eastAsia="es-ES_tradnl"/>
        </w:rPr>
      </w:pPr>
      <w:hyperlink w:anchor="_Toc523820112" w:history="1">
        <w:r w:rsidR="008E39AD" w:rsidRPr="008E39AD">
          <w:rPr>
            <w:rStyle w:val="Hipervnculo"/>
            <w:rFonts w:ascii="Arial" w:hAnsi="Arial"/>
            <w:noProof/>
          </w:rPr>
          <w:t>Ilustración 18: Diagrama de clases</w:t>
        </w:r>
        <w:r w:rsidR="008E39AD" w:rsidRPr="008E39AD">
          <w:rPr>
            <w:rFonts w:ascii="Arial" w:hAnsi="Arial"/>
            <w:noProof/>
            <w:webHidden/>
          </w:rPr>
          <w:tab/>
        </w:r>
        <w:r w:rsidR="008E39AD" w:rsidRPr="008E39AD">
          <w:rPr>
            <w:rFonts w:ascii="Arial" w:hAnsi="Arial"/>
            <w:noProof/>
            <w:webHidden/>
          </w:rPr>
          <w:fldChar w:fldCharType="begin"/>
        </w:r>
        <w:r w:rsidR="008E39AD" w:rsidRPr="008E39AD">
          <w:rPr>
            <w:rFonts w:ascii="Arial" w:hAnsi="Arial"/>
            <w:noProof/>
            <w:webHidden/>
          </w:rPr>
          <w:instrText xml:space="preserve"> PAGEREF _Toc523820112 \h </w:instrText>
        </w:r>
        <w:r w:rsidR="008E39AD" w:rsidRPr="008E39AD">
          <w:rPr>
            <w:rFonts w:ascii="Arial" w:hAnsi="Arial"/>
            <w:noProof/>
            <w:webHidden/>
          </w:rPr>
        </w:r>
        <w:r w:rsidR="008E39AD" w:rsidRPr="008E39AD">
          <w:rPr>
            <w:rFonts w:ascii="Arial" w:hAnsi="Arial"/>
            <w:noProof/>
            <w:webHidden/>
          </w:rPr>
          <w:fldChar w:fldCharType="separate"/>
        </w:r>
        <w:r w:rsidR="00EF4284">
          <w:rPr>
            <w:rFonts w:ascii="Arial" w:hAnsi="Arial"/>
            <w:noProof/>
            <w:webHidden/>
          </w:rPr>
          <w:t>46</w:t>
        </w:r>
        <w:r w:rsidR="008E39AD" w:rsidRPr="008E39AD">
          <w:rPr>
            <w:rFonts w:ascii="Arial" w:hAnsi="Arial"/>
            <w:noProof/>
            <w:webHidden/>
          </w:rPr>
          <w:fldChar w:fldCharType="end"/>
        </w:r>
      </w:hyperlink>
    </w:p>
    <w:p w14:paraId="4547916D" w14:textId="5E11DEAB" w:rsidR="008E39AD" w:rsidRPr="008E39AD" w:rsidRDefault="009364C8">
      <w:pPr>
        <w:pStyle w:val="Tabladeilustraciones"/>
        <w:tabs>
          <w:tab w:val="right" w:leader="underscore" w:pos="9060"/>
        </w:tabs>
        <w:rPr>
          <w:rFonts w:ascii="Arial" w:eastAsiaTheme="minorEastAsia" w:hAnsi="Arial"/>
          <w:i w:val="0"/>
          <w:iCs w:val="0"/>
          <w:noProof/>
          <w:sz w:val="24"/>
          <w:szCs w:val="24"/>
          <w:lang w:eastAsia="es-ES_tradnl"/>
        </w:rPr>
      </w:pPr>
      <w:hyperlink w:anchor="_Toc523820113" w:history="1">
        <w:r w:rsidR="008E39AD" w:rsidRPr="008E39AD">
          <w:rPr>
            <w:rStyle w:val="Hipervnculo"/>
            <w:rFonts w:ascii="Arial" w:hAnsi="Arial"/>
            <w:noProof/>
          </w:rPr>
          <w:t>Ilustración 19: Diagrama entidad relación</w:t>
        </w:r>
        <w:r w:rsidR="008E39AD" w:rsidRPr="008E39AD">
          <w:rPr>
            <w:rFonts w:ascii="Arial" w:hAnsi="Arial"/>
            <w:noProof/>
            <w:webHidden/>
          </w:rPr>
          <w:tab/>
        </w:r>
        <w:r w:rsidR="008E39AD" w:rsidRPr="008E39AD">
          <w:rPr>
            <w:rFonts w:ascii="Arial" w:hAnsi="Arial"/>
            <w:noProof/>
            <w:webHidden/>
          </w:rPr>
          <w:fldChar w:fldCharType="begin"/>
        </w:r>
        <w:r w:rsidR="008E39AD" w:rsidRPr="008E39AD">
          <w:rPr>
            <w:rFonts w:ascii="Arial" w:hAnsi="Arial"/>
            <w:noProof/>
            <w:webHidden/>
          </w:rPr>
          <w:instrText xml:space="preserve"> PAGEREF _Toc523820113 \h </w:instrText>
        </w:r>
        <w:r w:rsidR="008E39AD" w:rsidRPr="008E39AD">
          <w:rPr>
            <w:rFonts w:ascii="Arial" w:hAnsi="Arial"/>
            <w:noProof/>
            <w:webHidden/>
          </w:rPr>
        </w:r>
        <w:r w:rsidR="008E39AD" w:rsidRPr="008E39AD">
          <w:rPr>
            <w:rFonts w:ascii="Arial" w:hAnsi="Arial"/>
            <w:noProof/>
            <w:webHidden/>
          </w:rPr>
          <w:fldChar w:fldCharType="separate"/>
        </w:r>
        <w:r w:rsidR="00EF4284">
          <w:rPr>
            <w:rFonts w:ascii="Arial" w:hAnsi="Arial"/>
            <w:noProof/>
            <w:webHidden/>
          </w:rPr>
          <w:t>47</w:t>
        </w:r>
        <w:r w:rsidR="008E39AD" w:rsidRPr="008E39AD">
          <w:rPr>
            <w:rFonts w:ascii="Arial" w:hAnsi="Arial"/>
            <w:noProof/>
            <w:webHidden/>
          </w:rPr>
          <w:fldChar w:fldCharType="end"/>
        </w:r>
      </w:hyperlink>
    </w:p>
    <w:p w14:paraId="65A2E461" w14:textId="3AFBA3AD" w:rsidR="008E39AD" w:rsidRPr="008E39AD" w:rsidRDefault="009364C8">
      <w:pPr>
        <w:pStyle w:val="Tabladeilustraciones"/>
        <w:tabs>
          <w:tab w:val="right" w:leader="underscore" w:pos="9060"/>
        </w:tabs>
        <w:rPr>
          <w:rFonts w:ascii="Arial" w:eastAsiaTheme="minorEastAsia" w:hAnsi="Arial"/>
          <w:i w:val="0"/>
          <w:iCs w:val="0"/>
          <w:noProof/>
          <w:sz w:val="24"/>
          <w:szCs w:val="24"/>
          <w:lang w:eastAsia="es-ES_tradnl"/>
        </w:rPr>
      </w:pPr>
      <w:hyperlink w:anchor="_Toc523820114" w:history="1">
        <w:r w:rsidR="008E39AD" w:rsidRPr="008E39AD">
          <w:rPr>
            <w:rStyle w:val="Hipervnculo"/>
            <w:rFonts w:ascii="Arial" w:hAnsi="Arial"/>
            <w:noProof/>
          </w:rPr>
          <w:t>Ilustración 20: Login</w:t>
        </w:r>
        <w:r w:rsidR="008E39AD" w:rsidRPr="008E39AD">
          <w:rPr>
            <w:rFonts w:ascii="Arial" w:hAnsi="Arial"/>
            <w:noProof/>
            <w:webHidden/>
          </w:rPr>
          <w:tab/>
        </w:r>
        <w:r w:rsidR="008E39AD" w:rsidRPr="008E39AD">
          <w:rPr>
            <w:rFonts w:ascii="Arial" w:hAnsi="Arial"/>
            <w:noProof/>
            <w:webHidden/>
          </w:rPr>
          <w:fldChar w:fldCharType="begin"/>
        </w:r>
        <w:r w:rsidR="008E39AD" w:rsidRPr="008E39AD">
          <w:rPr>
            <w:rFonts w:ascii="Arial" w:hAnsi="Arial"/>
            <w:noProof/>
            <w:webHidden/>
          </w:rPr>
          <w:instrText xml:space="preserve"> PAGEREF _Toc523820114 \h </w:instrText>
        </w:r>
        <w:r w:rsidR="008E39AD" w:rsidRPr="008E39AD">
          <w:rPr>
            <w:rFonts w:ascii="Arial" w:hAnsi="Arial"/>
            <w:noProof/>
            <w:webHidden/>
          </w:rPr>
        </w:r>
        <w:r w:rsidR="008E39AD" w:rsidRPr="008E39AD">
          <w:rPr>
            <w:rFonts w:ascii="Arial" w:hAnsi="Arial"/>
            <w:noProof/>
            <w:webHidden/>
          </w:rPr>
          <w:fldChar w:fldCharType="separate"/>
        </w:r>
        <w:r w:rsidR="00EF4284">
          <w:rPr>
            <w:rFonts w:ascii="Arial" w:hAnsi="Arial"/>
            <w:noProof/>
            <w:webHidden/>
          </w:rPr>
          <w:t>48</w:t>
        </w:r>
        <w:r w:rsidR="008E39AD" w:rsidRPr="008E39AD">
          <w:rPr>
            <w:rFonts w:ascii="Arial" w:hAnsi="Arial"/>
            <w:noProof/>
            <w:webHidden/>
          </w:rPr>
          <w:fldChar w:fldCharType="end"/>
        </w:r>
      </w:hyperlink>
    </w:p>
    <w:p w14:paraId="352038A7" w14:textId="575BE9BB" w:rsidR="008E39AD" w:rsidRPr="008E39AD" w:rsidRDefault="009364C8">
      <w:pPr>
        <w:pStyle w:val="Tabladeilustraciones"/>
        <w:tabs>
          <w:tab w:val="right" w:leader="underscore" w:pos="9060"/>
        </w:tabs>
        <w:rPr>
          <w:rFonts w:ascii="Arial" w:eastAsiaTheme="minorEastAsia" w:hAnsi="Arial"/>
          <w:i w:val="0"/>
          <w:iCs w:val="0"/>
          <w:noProof/>
          <w:sz w:val="24"/>
          <w:szCs w:val="24"/>
          <w:lang w:eastAsia="es-ES_tradnl"/>
        </w:rPr>
      </w:pPr>
      <w:hyperlink w:anchor="_Toc523820115" w:history="1">
        <w:r w:rsidR="008E39AD" w:rsidRPr="008E39AD">
          <w:rPr>
            <w:rStyle w:val="Hipervnculo"/>
            <w:rFonts w:ascii="Arial" w:hAnsi="Arial"/>
            <w:noProof/>
          </w:rPr>
          <w:t>Ilustración 21: Registro</w:t>
        </w:r>
        <w:r w:rsidR="008E39AD" w:rsidRPr="008E39AD">
          <w:rPr>
            <w:rFonts w:ascii="Arial" w:hAnsi="Arial"/>
            <w:noProof/>
            <w:webHidden/>
          </w:rPr>
          <w:tab/>
        </w:r>
        <w:r w:rsidR="008E39AD" w:rsidRPr="008E39AD">
          <w:rPr>
            <w:rFonts w:ascii="Arial" w:hAnsi="Arial"/>
            <w:noProof/>
            <w:webHidden/>
          </w:rPr>
          <w:fldChar w:fldCharType="begin"/>
        </w:r>
        <w:r w:rsidR="008E39AD" w:rsidRPr="008E39AD">
          <w:rPr>
            <w:rFonts w:ascii="Arial" w:hAnsi="Arial"/>
            <w:noProof/>
            <w:webHidden/>
          </w:rPr>
          <w:instrText xml:space="preserve"> PAGEREF _Toc523820115 \h </w:instrText>
        </w:r>
        <w:r w:rsidR="008E39AD" w:rsidRPr="008E39AD">
          <w:rPr>
            <w:rFonts w:ascii="Arial" w:hAnsi="Arial"/>
            <w:noProof/>
            <w:webHidden/>
          </w:rPr>
        </w:r>
        <w:r w:rsidR="008E39AD" w:rsidRPr="008E39AD">
          <w:rPr>
            <w:rFonts w:ascii="Arial" w:hAnsi="Arial"/>
            <w:noProof/>
            <w:webHidden/>
          </w:rPr>
          <w:fldChar w:fldCharType="separate"/>
        </w:r>
        <w:r w:rsidR="00EF4284">
          <w:rPr>
            <w:rFonts w:ascii="Arial" w:hAnsi="Arial"/>
            <w:noProof/>
            <w:webHidden/>
          </w:rPr>
          <w:t>49</w:t>
        </w:r>
        <w:r w:rsidR="008E39AD" w:rsidRPr="008E39AD">
          <w:rPr>
            <w:rFonts w:ascii="Arial" w:hAnsi="Arial"/>
            <w:noProof/>
            <w:webHidden/>
          </w:rPr>
          <w:fldChar w:fldCharType="end"/>
        </w:r>
      </w:hyperlink>
    </w:p>
    <w:p w14:paraId="302A2939" w14:textId="7500D9CF" w:rsidR="008E39AD" w:rsidRPr="008E39AD" w:rsidRDefault="009364C8">
      <w:pPr>
        <w:pStyle w:val="Tabladeilustraciones"/>
        <w:tabs>
          <w:tab w:val="right" w:leader="underscore" w:pos="9060"/>
        </w:tabs>
        <w:rPr>
          <w:rFonts w:ascii="Arial" w:eastAsiaTheme="minorEastAsia" w:hAnsi="Arial"/>
          <w:i w:val="0"/>
          <w:iCs w:val="0"/>
          <w:noProof/>
          <w:sz w:val="24"/>
          <w:szCs w:val="24"/>
          <w:lang w:eastAsia="es-ES_tradnl"/>
        </w:rPr>
      </w:pPr>
      <w:hyperlink w:anchor="_Toc523820116" w:history="1">
        <w:r w:rsidR="008E39AD" w:rsidRPr="008E39AD">
          <w:rPr>
            <w:rStyle w:val="Hipervnculo"/>
            <w:rFonts w:ascii="Arial" w:hAnsi="Arial"/>
            <w:noProof/>
          </w:rPr>
          <w:t xml:space="preserve">Ilustración 22: Confirmación de </w:t>
        </w:r>
        <w:r w:rsidR="008E39AD" w:rsidRPr="006F6745">
          <w:rPr>
            <w:rStyle w:val="Hipervnculo"/>
            <w:rFonts w:ascii="Arial" w:hAnsi="Arial" w:cs="Times New Roman (Cuerpo en alfa"/>
            <w:noProof/>
          </w:rPr>
          <w:t>logi</w:t>
        </w:r>
        <w:bookmarkStart w:id="3" w:name="_GoBack"/>
        <w:bookmarkEnd w:id="3"/>
        <w:r w:rsidR="008E39AD" w:rsidRPr="006F6745">
          <w:rPr>
            <w:rStyle w:val="Hipervnculo"/>
            <w:rFonts w:ascii="Arial" w:hAnsi="Arial" w:cs="Times New Roman (Cuerpo en alfa"/>
            <w:noProof/>
          </w:rPr>
          <w:t>n</w:t>
        </w:r>
        <w:r w:rsidR="008E39AD" w:rsidRPr="008E39AD">
          <w:rPr>
            <w:rFonts w:ascii="Arial" w:hAnsi="Arial"/>
            <w:noProof/>
            <w:webHidden/>
          </w:rPr>
          <w:tab/>
        </w:r>
        <w:r w:rsidR="008E39AD" w:rsidRPr="008E39AD">
          <w:rPr>
            <w:rFonts w:ascii="Arial" w:hAnsi="Arial"/>
            <w:noProof/>
            <w:webHidden/>
          </w:rPr>
          <w:fldChar w:fldCharType="begin"/>
        </w:r>
        <w:r w:rsidR="008E39AD" w:rsidRPr="008E39AD">
          <w:rPr>
            <w:rFonts w:ascii="Arial" w:hAnsi="Arial"/>
            <w:noProof/>
            <w:webHidden/>
          </w:rPr>
          <w:instrText xml:space="preserve"> PAGEREF _Toc523820116 \h </w:instrText>
        </w:r>
        <w:r w:rsidR="008E39AD" w:rsidRPr="008E39AD">
          <w:rPr>
            <w:rFonts w:ascii="Arial" w:hAnsi="Arial"/>
            <w:noProof/>
            <w:webHidden/>
          </w:rPr>
        </w:r>
        <w:r w:rsidR="008E39AD" w:rsidRPr="008E39AD">
          <w:rPr>
            <w:rFonts w:ascii="Arial" w:hAnsi="Arial"/>
            <w:noProof/>
            <w:webHidden/>
          </w:rPr>
          <w:fldChar w:fldCharType="separate"/>
        </w:r>
        <w:r w:rsidR="00EF4284">
          <w:rPr>
            <w:rFonts w:ascii="Arial" w:hAnsi="Arial"/>
            <w:noProof/>
            <w:webHidden/>
          </w:rPr>
          <w:t>49</w:t>
        </w:r>
        <w:r w:rsidR="008E39AD" w:rsidRPr="008E39AD">
          <w:rPr>
            <w:rFonts w:ascii="Arial" w:hAnsi="Arial"/>
            <w:noProof/>
            <w:webHidden/>
          </w:rPr>
          <w:fldChar w:fldCharType="end"/>
        </w:r>
      </w:hyperlink>
    </w:p>
    <w:p w14:paraId="5C7C3F48" w14:textId="629DE1A6" w:rsidR="008E39AD" w:rsidRPr="008E39AD" w:rsidRDefault="009364C8">
      <w:pPr>
        <w:pStyle w:val="Tabladeilustraciones"/>
        <w:tabs>
          <w:tab w:val="right" w:leader="underscore" w:pos="9060"/>
        </w:tabs>
        <w:rPr>
          <w:rFonts w:ascii="Arial" w:eastAsiaTheme="minorEastAsia" w:hAnsi="Arial"/>
          <w:i w:val="0"/>
          <w:iCs w:val="0"/>
          <w:noProof/>
          <w:sz w:val="24"/>
          <w:szCs w:val="24"/>
          <w:lang w:eastAsia="es-ES_tradnl"/>
        </w:rPr>
      </w:pPr>
      <w:hyperlink w:anchor="_Toc523820117" w:history="1">
        <w:r w:rsidR="008E39AD" w:rsidRPr="008E39AD">
          <w:rPr>
            <w:rStyle w:val="Hipervnculo"/>
            <w:rFonts w:ascii="Arial" w:hAnsi="Arial"/>
            <w:noProof/>
          </w:rPr>
          <w:t>Ilustración 23: Inicio</w:t>
        </w:r>
        <w:r w:rsidR="008E39AD" w:rsidRPr="008E39AD">
          <w:rPr>
            <w:rFonts w:ascii="Arial" w:hAnsi="Arial"/>
            <w:noProof/>
            <w:webHidden/>
          </w:rPr>
          <w:tab/>
        </w:r>
        <w:r w:rsidR="008E39AD" w:rsidRPr="008E39AD">
          <w:rPr>
            <w:rFonts w:ascii="Arial" w:hAnsi="Arial"/>
            <w:noProof/>
            <w:webHidden/>
          </w:rPr>
          <w:fldChar w:fldCharType="begin"/>
        </w:r>
        <w:r w:rsidR="008E39AD" w:rsidRPr="008E39AD">
          <w:rPr>
            <w:rFonts w:ascii="Arial" w:hAnsi="Arial"/>
            <w:noProof/>
            <w:webHidden/>
          </w:rPr>
          <w:instrText xml:space="preserve"> PAGEREF _Toc523820117 \h </w:instrText>
        </w:r>
        <w:r w:rsidR="008E39AD" w:rsidRPr="008E39AD">
          <w:rPr>
            <w:rFonts w:ascii="Arial" w:hAnsi="Arial"/>
            <w:noProof/>
            <w:webHidden/>
          </w:rPr>
        </w:r>
        <w:r w:rsidR="008E39AD" w:rsidRPr="008E39AD">
          <w:rPr>
            <w:rFonts w:ascii="Arial" w:hAnsi="Arial"/>
            <w:noProof/>
            <w:webHidden/>
          </w:rPr>
          <w:fldChar w:fldCharType="separate"/>
        </w:r>
        <w:r w:rsidR="00EF4284">
          <w:rPr>
            <w:rFonts w:ascii="Arial" w:hAnsi="Arial"/>
            <w:noProof/>
            <w:webHidden/>
          </w:rPr>
          <w:t>50</w:t>
        </w:r>
        <w:r w:rsidR="008E39AD" w:rsidRPr="008E39AD">
          <w:rPr>
            <w:rFonts w:ascii="Arial" w:hAnsi="Arial"/>
            <w:noProof/>
            <w:webHidden/>
          </w:rPr>
          <w:fldChar w:fldCharType="end"/>
        </w:r>
      </w:hyperlink>
    </w:p>
    <w:p w14:paraId="25948340" w14:textId="2D0670CA" w:rsidR="008E39AD" w:rsidRPr="008E39AD" w:rsidRDefault="009364C8">
      <w:pPr>
        <w:pStyle w:val="Tabladeilustraciones"/>
        <w:tabs>
          <w:tab w:val="right" w:leader="underscore" w:pos="9060"/>
        </w:tabs>
        <w:rPr>
          <w:rFonts w:ascii="Arial" w:eastAsiaTheme="minorEastAsia" w:hAnsi="Arial"/>
          <w:i w:val="0"/>
          <w:iCs w:val="0"/>
          <w:noProof/>
          <w:sz w:val="24"/>
          <w:szCs w:val="24"/>
          <w:lang w:eastAsia="es-ES_tradnl"/>
        </w:rPr>
      </w:pPr>
      <w:hyperlink w:anchor="_Toc523820118" w:history="1">
        <w:r w:rsidR="008E39AD" w:rsidRPr="008E39AD">
          <w:rPr>
            <w:rStyle w:val="Hipervnculo"/>
            <w:rFonts w:ascii="Arial" w:hAnsi="Arial"/>
            <w:noProof/>
          </w:rPr>
          <w:t>Ilustración 24: Nueva cita</w:t>
        </w:r>
        <w:r w:rsidR="008E39AD" w:rsidRPr="008E39AD">
          <w:rPr>
            <w:rFonts w:ascii="Arial" w:hAnsi="Arial"/>
            <w:noProof/>
            <w:webHidden/>
          </w:rPr>
          <w:tab/>
        </w:r>
        <w:r w:rsidR="008E39AD" w:rsidRPr="008E39AD">
          <w:rPr>
            <w:rFonts w:ascii="Arial" w:hAnsi="Arial"/>
            <w:noProof/>
            <w:webHidden/>
          </w:rPr>
          <w:fldChar w:fldCharType="begin"/>
        </w:r>
        <w:r w:rsidR="008E39AD" w:rsidRPr="008E39AD">
          <w:rPr>
            <w:rFonts w:ascii="Arial" w:hAnsi="Arial"/>
            <w:noProof/>
            <w:webHidden/>
          </w:rPr>
          <w:instrText xml:space="preserve"> PAGEREF _Toc523820118 \h </w:instrText>
        </w:r>
        <w:r w:rsidR="008E39AD" w:rsidRPr="008E39AD">
          <w:rPr>
            <w:rFonts w:ascii="Arial" w:hAnsi="Arial"/>
            <w:noProof/>
            <w:webHidden/>
          </w:rPr>
        </w:r>
        <w:r w:rsidR="008E39AD" w:rsidRPr="008E39AD">
          <w:rPr>
            <w:rFonts w:ascii="Arial" w:hAnsi="Arial"/>
            <w:noProof/>
            <w:webHidden/>
          </w:rPr>
          <w:fldChar w:fldCharType="separate"/>
        </w:r>
        <w:r w:rsidR="00EF4284">
          <w:rPr>
            <w:rFonts w:ascii="Arial" w:hAnsi="Arial"/>
            <w:noProof/>
            <w:webHidden/>
          </w:rPr>
          <w:t>50</w:t>
        </w:r>
        <w:r w:rsidR="008E39AD" w:rsidRPr="008E39AD">
          <w:rPr>
            <w:rFonts w:ascii="Arial" w:hAnsi="Arial"/>
            <w:noProof/>
            <w:webHidden/>
          </w:rPr>
          <w:fldChar w:fldCharType="end"/>
        </w:r>
      </w:hyperlink>
    </w:p>
    <w:p w14:paraId="4D7BFCC6" w14:textId="4BC6DCD4" w:rsidR="008E39AD" w:rsidRPr="008E39AD" w:rsidRDefault="009364C8">
      <w:pPr>
        <w:pStyle w:val="Tabladeilustraciones"/>
        <w:tabs>
          <w:tab w:val="right" w:leader="underscore" w:pos="9060"/>
        </w:tabs>
        <w:rPr>
          <w:rFonts w:ascii="Arial" w:eastAsiaTheme="minorEastAsia" w:hAnsi="Arial"/>
          <w:i w:val="0"/>
          <w:iCs w:val="0"/>
          <w:noProof/>
          <w:sz w:val="24"/>
          <w:szCs w:val="24"/>
          <w:lang w:eastAsia="es-ES_tradnl"/>
        </w:rPr>
      </w:pPr>
      <w:hyperlink w:anchor="_Toc523820119" w:history="1">
        <w:r w:rsidR="008E39AD" w:rsidRPr="008E39AD">
          <w:rPr>
            <w:rStyle w:val="Hipervnculo"/>
            <w:rFonts w:ascii="Arial" w:hAnsi="Arial"/>
            <w:noProof/>
          </w:rPr>
          <w:t>Ilustración 25: Ver citas</w:t>
        </w:r>
        <w:r w:rsidR="008E39AD" w:rsidRPr="008E39AD">
          <w:rPr>
            <w:rFonts w:ascii="Arial" w:hAnsi="Arial"/>
            <w:noProof/>
            <w:webHidden/>
          </w:rPr>
          <w:tab/>
        </w:r>
        <w:r w:rsidR="008E39AD" w:rsidRPr="008E39AD">
          <w:rPr>
            <w:rFonts w:ascii="Arial" w:hAnsi="Arial"/>
            <w:noProof/>
            <w:webHidden/>
          </w:rPr>
          <w:fldChar w:fldCharType="begin"/>
        </w:r>
        <w:r w:rsidR="008E39AD" w:rsidRPr="008E39AD">
          <w:rPr>
            <w:rFonts w:ascii="Arial" w:hAnsi="Arial"/>
            <w:noProof/>
            <w:webHidden/>
          </w:rPr>
          <w:instrText xml:space="preserve"> PAGEREF _Toc523820119 \h </w:instrText>
        </w:r>
        <w:r w:rsidR="008E39AD" w:rsidRPr="008E39AD">
          <w:rPr>
            <w:rFonts w:ascii="Arial" w:hAnsi="Arial"/>
            <w:noProof/>
            <w:webHidden/>
          </w:rPr>
        </w:r>
        <w:r w:rsidR="008E39AD" w:rsidRPr="008E39AD">
          <w:rPr>
            <w:rFonts w:ascii="Arial" w:hAnsi="Arial"/>
            <w:noProof/>
            <w:webHidden/>
          </w:rPr>
          <w:fldChar w:fldCharType="separate"/>
        </w:r>
        <w:r w:rsidR="00EF4284">
          <w:rPr>
            <w:rFonts w:ascii="Arial" w:hAnsi="Arial"/>
            <w:noProof/>
            <w:webHidden/>
          </w:rPr>
          <w:t>51</w:t>
        </w:r>
        <w:r w:rsidR="008E39AD" w:rsidRPr="008E39AD">
          <w:rPr>
            <w:rFonts w:ascii="Arial" w:hAnsi="Arial"/>
            <w:noProof/>
            <w:webHidden/>
          </w:rPr>
          <w:fldChar w:fldCharType="end"/>
        </w:r>
      </w:hyperlink>
    </w:p>
    <w:p w14:paraId="289D1F8F" w14:textId="66BB0FC0" w:rsidR="008E39AD" w:rsidRPr="008E39AD" w:rsidRDefault="009364C8">
      <w:pPr>
        <w:pStyle w:val="Tabladeilustraciones"/>
        <w:tabs>
          <w:tab w:val="right" w:leader="underscore" w:pos="9060"/>
        </w:tabs>
        <w:rPr>
          <w:rFonts w:ascii="Arial" w:eastAsiaTheme="minorEastAsia" w:hAnsi="Arial"/>
          <w:i w:val="0"/>
          <w:iCs w:val="0"/>
          <w:noProof/>
          <w:sz w:val="24"/>
          <w:szCs w:val="24"/>
          <w:lang w:eastAsia="es-ES_tradnl"/>
        </w:rPr>
      </w:pPr>
      <w:hyperlink w:anchor="_Toc523820120" w:history="1">
        <w:r w:rsidR="008E39AD" w:rsidRPr="008E39AD">
          <w:rPr>
            <w:rStyle w:val="Hipervnculo"/>
            <w:rFonts w:ascii="Arial" w:hAnsi="Arial"/>
            <w:noProof/>
          </w:rPr>
          <w:t>Ilustración 26: Historial según la vista del médico</w:t>
        </w:r>
        <w:r w:rsidR="008E39AD" w:rsidRPr="008E39AD">
          <w:rPr>
            <w:rFonts w:ascii="Arial" w:hAnsi="Arial"/>
            <w:noProof/>
            <w:webHidden/>
          </w:rPr>
          <w:tab/>
        </w:r>
        <w:r w:rsidR="008E39AD" w:rsidRPr="008E39AD">
          <w:rPr>
            <w:rFonts w:ascii="Arial" w:hAnsi="Arial"/>
            <w:noProof/>
            <w:webHidden/>
          </w:rPr>
          <w:fldChar w:fldCharType="begin"/>
        </w:r>
        <w:r w:rsidR="008E39AD" w:rsidRPr="008E39AD">
          <w:rPr>
            <w:rFonts w:ascii="Arial" w:hAnsi="Arial"/>
            <w:noProof/>
            <w:webHidden/>
          </w:rPr>
          <w:instrText xml:space="preserve"> PAGEREF _Toc523820120 \h </w:instrText>
        </w:r>
        <w:r w:rsidR="008E39AD" w:rsidRPr="008E39AD">
          <w:rPr>
            <w:rFonts w:ascii="Arial" w:hAnsi="Arial"/>
            <w:noProof/>
            <w:webHidden/>
          </w:rPr>
        </w:r>
        <w:r w:rsidR="008E39AD" w:rsidRPr="008E39AD">
          <w:rPr>
            <w:rFonts w:ascii="Arial" w:hAnsi="Arial"/>
            <w:noProof/>
            <w:webHidden/>
          </w:rPr>
          <w:fldChar w:fldCharType="separate"/>
        </w:r>
        <w:r w:rsidR="00EF4284">
          <w:rPr>
            <w:rFonts w:ascii="Arial" w:hAnsi="Arial"/>
            <w:noProof/>
            <w:webHidden/>
          </w:rPr>
          <w:t>52</w:t>
        </w:r>
        <w:r w:rsidR="008E39AD" w:rsidRPr="008E39AD">
          <w:rPr>
            <w:rFonts w:ascii="Arial" w:hAnsi="Arial"/>
            <w:noProof/>
            <w:webHidden/>
          </w:rPr>
          <w:fldChar w:fldCharType="end"/>
        </w:r>
      </w:hyperlink>
    </w:p>
    <w:p w14:paraId="2ED06C72" w14:textId="3611C100" w:rsidR="008E39AD" w:rsidRPr="008E39AD" w:rsidRDefault="009364C8">
      <w:pPr>
        <w:pStyle w:val="Tabladeilustraciones"/>
        <w:tabs>
          <w:tab w:val="right" w:leader="underscore" w:pos="9060"/>
        </w:tabs>
        <w:rPr>
          <w:rFonts w:ascii="Arial" w:eastAsiaTheme="minorEastAsia" w:hAnsi="Arial"/>
          <w:i w:val="0"/>
          <w:iCs w:val="0"/>
          <w:noProof/>
          <w:sz w:val="24"/>
          <w:szCs w:val="24"/>
          <w:lang w:eastAsia="es-ES_tradnl"/>
        </w:rPr>
      </w:pPr>
      <w:hyperlink w:anchor="_Toc523820121" w:history="1">
        <w:r w:rsidR="008E39AD" w:rsidRPr="008E39AD">
          <w:rPr>
            <w:rStyle w:val="Hipervnculo"/>
            <w:rFonts w:ascii="Arial" w:hAnsi="Arial"/>
            <w:noProof/>
          </w:rPr>
          <w:t>Ilustración 27: Historial y consultas</w:t>
        </w:r>
        <w:r w:rsidR="008E39AD" w:rsidRPr="008E39AD">
          <w:rPr>
            <w:rFonts w:ascii="Arial" w:hAnsi="Arial"/>
            <w:noProof/>
            <w:webHidden/>
          </w:rPr>
          <w:tab/>
        </w:r>
        <w:r w:rsidR="008E39AD" w:rsidRPr="008E39AD">
          <w:rPr>
            <w:rFonts w:ascii="Arial" w:hAnsi="Arial"/>
            <w:noProof/>
            <w:webHidden/>
          </w:rPr>
          <w:fldChar w:fldCharType="begin"/>
        </w:r>
        <w:r w:rsidR="008E39AD" w:rsidRPr="008E39AD">
          <w:rPr>
            <w:rFonts w:ascii="Arial" w:hAnsi="Arial"/>
            <w:noProof/>
            <w:webHidden/>
          </w:rPr>
          <w:instrText xml:space="preserve"> PAGEREF _Toc523820121 \h </w:instrText>
        </w:r>
        <w:r w:rsidR="008E39AD" w:rsidRPr="008E39AD">
          <w:rPr>
            <w:rFonts w:ascii="Arial" w:hAnsi="Arial"/>
            <w:noProof/>
            <w:webHidden/>
          </w:rPr>
        </w:r>
        <w:r w:rsidR="008E39AD" w:rsidRPr="008E39AD">
          <w:rPr>
            <w:rFonts w:ascii="Arial" w:hAnsi="Arial"/>
            <w:noProof/>
            <w:webHidden/>
          </w:rPr>
          <w:fldChar w:fldCharType="separate"/>
        </w:r>
        <w:r w:rsidR="00EF4284">
          <w:rPr>
            <w:rFonts w:ascii="Arial" w:hAnsi="Arial"/>
            <w:noProof/>
            <w:webHidden/>
          </w:rPr>
          <w:t>52</w:t>
        </w:r>
        <w:r w:rsidR="008E39AD" w:rsidRPr="008E39AD">
          <w:rPr>
            <w:rFonts w:ascii="Arial" w:hAnsi="Arial"/>
            <w:noProof/>
            <w:webHidden/>
          </w:rPr>
          <w:fldChar w:fldCharType="end"/>
        </w:r>
      </w:hyperlink>
    </w:p>
    <w:p w14:paraId="0CDD0D6F" w14:textId="6E57D46F" w:rsidR="008E39AD" w:rsidRPr="008E39AD" w:rsidRDefault="009364C8">
      <w:pPr>
        <w:pStyle w:val="Tabladeilustraciones"/>
        <w:tabs>
          <w:tab w:val="right" w:leader="underscore" w:pos="9060"/>
        </w:tabs>
        <w:rPr>
          <w:rFonts w:ascii="Arial" w:eastAsiaTheme="minorEastAsia" w:hAnsi="Arial"/>
          <w:i w:val="0"/>
          <w:iCs w:val="0"/>
          <w:noProof/>
          <w:sz w:val="24"/>
          <w:szCs w:val="24"/>
          <w:lang w:eastAsia="es-ES_tradnl"/>
        </w:rPr>
      </w:pPr>
      <w:hyperlink w:anchor="_Toc523820122" w:history="1">
        <w:r w:rsidR="008E39AD" w:rsidRPr="008E39AD">
          <w:rPr>
            <w:rStyle w:val="Hipervnculo"/>
            <w:rFonts w:ascii="Arial" w:hAnsi="Arial"/>
            <w:noProof/>
          </w:rPr>
          <w:t>Ilustración 28: Ver consulta</w:t>
        </w:r>
        <w:r w:rsidR="008E39AD" w:rsidRPr="008E39AD">
          <w:rPr>
            <w:rFonts w:ascii="Arial" w:hAnsi="Arial"/>
            <w:noProof/>
            <w:webHidden/>
          </w:rPr>
          <w:tab/>
        </w:r>
        <w:r w:rsidR="008E39AD" w:rsidRPr="008E39AD">
          <w:rPr>
            <w:rFonts w:ascii="Arial" w:hAnsi="Arial"/>
            <w:noProof/>
            <w:webHidden/>
          </w:rPr>
          <w:fldChar w:fldCharType="begin"/>
        </w:r>
        <w:r w:rsidR="008E39AD" w:rsidRPr="008E39AD">
          <w:rPr>
            <w:rFonts w:ascii="Arial" w:hAnsi="Arial"/>
            <w:noProof/>
            <w:webHidden/>
          </w:rPr>
          <w:instrText xml:space="preserve"> PAGEREF _Toc523820122 \h </w:instrText>
        </w:r>
        <w:r w:rsidR="008E39AD" w:rsidRPr="008E39AD">
          <w:rPr>
            <w:rFonts w:ascii="Arial" w:hAnsi="Arial"/>
            <w:noProof/>
            <w:webHidden/>
          </w:rPr>
        </w:r>
        <w:r w:rsidR="008E39AD" w:rsidRPr="008E39AD">
          <w:rPr>
            <w:rFonts w:ascii="Arial" w:hAnsi="Arial"/>
            <w:noProof/>
            <w:webHidden/>
          </w:rPr>
          <w:fldChar w:fldCharType="separate"/>
        </w:r>
        <w:r w:rsidR="00EF4284">
          <w:rPr>
            <w:rFonts w:ascii="Arial" w:hAnsi="Arial"/>
            <w:noProof/>
            <w:webHidden/>
          </w:rPr>
          <w:t>53</w:t>
        </w:r>
        <w:r w:rsidR="008E39AD" w:rsidRPr="008E39AD">
          <w:rPr>
            <w:rFonts w:ascii="Arial" w:hAnsi="Arial"/>
            <w:noProof/>
            <w:webHidden/>
          </w:rPr>
          <w:fldChar w:fldCharType="end"/>
        </w:r>
      </w:hyperlink>
    </w:p>
    <w:p w14:paraId="175921C2" w14:textId="7E4CC782" w:rsidR="008E39AD" w:rsidRPr="008E39AD" w:rsidRDefault="009364C8">
      <w:pPr>
        <w:pStyle w:val="Tabladeilustraciones"/>
        <w:tabs>
          <w:tab w:val="right" w:leader="underscore" w:pos="9060"/>
        </w:tabs>
        <w:rPr>
          <w:rFonts w:ascii="Arial" w:eastAsiaTheme="minorEastAsia" w:hAnsi="Arial"/>
          <w:i w:val="0"/>
          <w:iCs w:val="0"/>
          <w:noProof/>
          <w:sz w:val="24"/>
          <w:szCs w:val="24"/>
          <w:lang w:eastAsia="es-ES_tradnl"/>
        </w:rPr>
      </w:pPr>
      <w:hyperlink w:anchor="_Toc523820123" w:history="1">
        <w:r w:rsidR="008E39AD" w:rsidRPr="008E39AD">
          <w:rPr>
            <w:rStyle w:val="Hipervnculo"/>
            <w:rFonts w:ascii="Arial" w:hAnsi="Arial"/>
            <w:noProof/>
          </w:rPr>
          <w:t>Ilustración 29: Nueva consulta</w:t>
        </w:r>
        <w:r w:rsidR="008E39AD" w:rsidRPr="008E39AD">
          <w:rPr>
            <w:rFonts w:ascii="Arial" w:hAnsi="Arial"/>
            <w:noProof/>
            <w:webHidden/>
          </w:rPr>
          <w:tab/>
        </w:r>
        <w:r w:rsidR="008E39AD" w:rsidRPr="008E39AD">
          <w:rPr>
            <w:rFonts w:ascii="Arial" w:hAnsi="Arial"/>
            <w:noProof/>
            <w:webHidden/>
          </w:rPr>
          <w:fldChar w:fldCharType="begin"/>
        </w:r>
        <w:r w:rsidR="008E39AD" w:rsidRPr="008E39AD">
          <w:rPr>
            <w:rFonts w:ascii="Arial" w:hAnsi="Arial"/>
            <w:noProof/>
            <w:webHidden/>
          </w:rPr>
          <w:instrText xml:space="preserve"> PAGEREF _Toc523820123 \h </w:instrText>
        </w:r>
        <w:r w:rsidR="008E39AD" w:rsidRPr="008E39AD">
          <w:rPr>
            <w:rFonts w:ascii="Arial" w:hAnsi="Arial"/>
            <w:noProof/>
            <w:webHidden/>
          </w:rPr>
        </w:r>
        <w:r w:rsidR="008E39AD" w:rsidRPr="008E39AD">
          <w:rPr>
            <w:rFonts w:ascii="Arial" w:hAnsi="Arial"/>
            <w:noProof/>
            <w:webHidden/>
          </w:rPr>
          <w:fldChar w:fldCharType="separate"/>
        </w:r>
        <w:r w:rsidR="00EF4284">
          <w:rPr>
            <w:rFonts w:ascii="Arial" w:hAnsi="Arial"/>
            <w:noProof/>
            <w:webHidden/>
          </w:rPr>
          <w:t>53</w:t>
        </w:r>
        <w:r w:rsidR="008E39AD" w:rsidRPr="008E39AD">
          <w:rPr>
            <w:rFonts w:ascii="Arial" w:hAnsi="Arial"/>
            <w:noProof/>
            <w:webHidden/>
          </w:rPr>
          <w:fldChar w:fldCharType="end"/>
        </w:r>
      </w:hyperlink>
    </w:p>
    <w:p w14:paraId="5170DF6D" w14:textId="71E998FC" w:rsidR="008E39AD" w:rsidRPr="008E39AD" w:rsidRDefault="009364C8">
      <w:pPr>
        <w:pStyle w:val="Tabladeilustraciones"/>
        <w:tabs>
          <w:tab w:val="right" w:leader="underscore" w:pos="9060"/>
        </w:tabs>
        <w:rPr>
          <w:rFonts w:ascii="Arial" w:eastAsiaTheme="minorEastAsia" w:hAnsi="Arial"/>
          <w:i w:val="0"/>
          <w:iCs w:val="0"/>
          <w:noProof/>
          <w:sz w:val="24"/>
          <w:szCs w:val="24"/>
          <w:lang w:eastAsia="es-ES_tradnl"/>
        </w:rPr>
      </w:pPr>
      <w:hyperlink w:anchor="_Toc523820124" w:history="1">
        <w:r w:rsidR="008E39AD" w:rsidRPr="008E39AD">
          <w:rPr>
            <w:rStyle w:val="Hipervnculo"/>
            <w:rFonts w:ascii="Arial" w:hAnsi="Arial"/>
            <w:noProof/>
          </w:rPr>
          <w:t>Ilustración 30: Historial (paciente)</w:t>
        </w:r>
        <w:r w:rsidR="008E39AD" w:rsidRPr="008E39AD">
          <w:rPr>
            <w:rFonts w:ascii="Arial" w:hAnsi="Arial"/>
            <w:noProof/>
            <w:webHidden/>
          </w:rPr>
          <w:tab/>
        </w:r>
        <w:r w:rsidR="008E39AD" w:rsidRPr="008E39AD">
          <w:rPr>
            <w:rFonts w:ascii="Arial" w:hAnsi="Arial"/>
            <w:noProof/>
            <w:webHidden/>
          </w:rPr>
          <w:fldChar w:fldCharType="begin"/>
        </w:r>
        <w:r w:rsidR="008E39AD" w:rsidRPr="008E39AD">
          <w:rPr>
            <w:rFonts w:ascii="Arial" w:hAnsi="Arial"/>
            <w:noProof/>
            <w:webHidden/>
          </w:rPr>
          <w:instrText xml:space="preserve"> PAGEREF _Toc523820124 \h </w:instrText>
        </w:r>
        <w:r w:rsidR="008E39AD" w:rsidRPr="008E39AD">
          <w:rPr>
            <w:rFonts w:ascii="Arial" w:hAnsi="Arial"/>
            <w:noProof/>
            <w:webHidden/>
          </w:rPr>
        </w:r>
        <w:r w:rsidR="008E39AD" w:rsidRPr="008E39AD">
          <w:rPr>
            <w:rFonts w:ascii="Arial" w:hAnsi="Arial"/>
            <w:noProof/>
            <w:webHidden/>
          </w:rPr>
          <w:fldChar w:fldCharType="separate"/>
        </w:r>
        <w:r w:rsidR="00EF4284">
          <w:rPr>
            <w:rFonts w:ascii="Arial" w:hAnsi="Arial"/>
            <w:noProof/>
            <w:webHidden/>
          </w:rPr>
          <w:t>54</w:t>
        </w:r>
        <w:r w:rsidR="008E39AD" w:rsidRPr="008E39AD">
          <w:rPr>
            <w:rFonts w:ascii="Arial" w:hAnsi="Arial"/>
            <w:noProof/>
            <w:webHidden/>
          </w:rPr>
          <w:fldChar w:fldCharType="end"/>
        </w:r>
      </w:hyperlink>
    </w:p>
    <w:p w14:paraId="72382B2A" w14:textId="1F08CAD8" w:rsidR="008E39AD" w:rsidRPr="008E39AD" w:rsidRDefault="009364C8">
      <w:pPr>
        <w:pStyle w:val="Tabladeilustraciones"/>
        <w:tabs>
          <w:tab w:val="right" w:leader="underscore" w:pos="9060"/>
        </w:tabs>
        <w:rPr>
          <w:rFonts w:ascii="Arial" w:eastAsiaTheme="minorEastAsia" w:hAnsi="Arial"/>
          <w:i w:val="0"/>
          <w:iCs w:val="0"/>
          <w:noProof/>
          <w:sz w:val="24"/>
          <w:szCs w:val="24"/>
          <w:lang w:eastAsia="es-ES_tradnl"/>
        </w:rPr>
      </w:pPr>
      <w:hyperlink w:anchor="_Toc523820125" w:history="1">
        <w:r w:rsidR="008E39AD" w:rsidRPr="008E39AD">
          <w:rPr>
            <w:rStyle w:val="Hipervnculo"/>
            <w:rFonts w:ascii="Arial" w:hAnsi="Arial"/>
            <w:noProof/>
          </w:rPr>
          <w:t>Ilustración 31: Mensajes (enviados)</w:t>
        </w:r>
        <w:r w:rsidR="008E39AD" w:rsidRPr="008E39AD">
          <w:rPr>
            <w:rFonts w:ascii="Arial" w:hAnsi="Arial"/>
            <w:noProof/>
            <w:webHidden/>
          </w:rPr>
          <w:tab/>
        </w:r>
        <w:r w:rsidR="008E39AD" w:rsidRPr="008E39AD">
          <w:rPr>
            <w:rFonts w:ascii="Arial" w:hAnsi="Arial"/>
            <w:noProof/>
            <w:webHidden/>
          </w:rPr>
          <w:fldChar w:fldCharType="begin"/>
        </w:r>
        <w:r w:rsidR="008E39AD" w:rsidRPr="008E39AD">
          <w:rPr>
            <w:rFonts w:ascii="Arial" w:hAnsi="Arial"/>
            <w:noProof/>
            <w:webHidden/>
          </w:rPr>
          <w:instrText xml:space="preserve"> PAGEREF _Toc523820125 \h </w:instrText>
        </w:r>
        <w:r w:rsidR="008E39AD" w:rsidRPr="008E39AD">
          <w:rPr>
            <w:rFonts w:ascii="Arial" w:hAnsi="Arial"/>
            <w:noProof/>
            <w:webHidden/>
          </w:rPr>
        </w:r>
        <w:r w:rsidR="008E39AD" w:rsidRPr="008E39AD">
          <w:rPr>
            <w:rFonts w:ascii="Arial" w:hAnsi="Arial"/>
            <w:noProof/>
            <w:webHidden/>
          </w:rPr>
          <w:fldChar w:fldCharType="separate"/>
        </w:r>
        <w:r w:rsidR="00EF4284">
          <w:rPr>
            <w:rFonts w:ascii="Arial" w:hAnsi="Arial"/>
            <w:noProof/>
            <w:webHidden/>
          </w:rPr>
          <w:t>54</w:t>
        </w:r>
        <w:r w:rsidR="008E39AD" w:rsidRPr="008E39AD">
          <w:rPr>
            <w:rFonts w:ascii="Arial" w:hAnsi="Arial"/>
            <w:noProof/>
            <w:webHidden/>
          </w:rPr>
          <w:fldChar w:fldCharType="end"/>
        </w:r>
      </w:hyperlink>
    </w:p>
    <w:p w14:paraId="6FDCF0E7" w14:textId="55832893" w:rsidR="008E39AD" w:rsidRPr="008E39AD" w:rsidRDefault="009364C8">
      <w:pPr>
        <w:pStyle w:val="Tabladeilustraciones"/>
        <w:tabs>
          <w:tab w:val="right" w:leader="underscore" w:pos="9060"/>
        </w:tabs>
        <w:rPr>
          <w:rFonts w:ascii="Arial" w:eastAsiaTheme="minorEastAsia" w:hAnsi="Arial"/>
          <w:i w:val="0"/>
          <w:iCs w:val="0"/>
          <w:noProof/>
          <w:sz w:val="24"/>
          <w:szCs w:val="24"/>
          <w:lang w:eastAsia="es-ES_tradnl"/>
        </w:rPr>
      </w:pPr>
      <w:hyperlink w:anchor="_Toc523820126" w:history="1">
        <w:r w:rsidR="008E39AD" w:rsidRPr="008E39AD">
          <w:rPr>
            <w:rStyle w:val="Hipervnculo"/>
            <w:rFonts w:ascii="Arial" w:hAnsi="Arial"/>
            <w:noProof/>
          </w:rPr>
          <w:t>Ilustración 32: Nuevo mensaje</w:t>
        </w:r>
        <w:r w:rsidR="008E39AD" w:rsidRPr="008E39AD">
          <w:rPr>
            <w:rFonts w:ascii="Arial" w:hAnsi="Arial"/>
            <w:noProof/>
            <w:webHidden/>
          </w:rPr>
          <w:tab/>
        </w:r>
        <w:r w:rsidR="008E39AD" w:rsidRPr="008E39AD">
          <w:rPr>
            <w:rFonts w:ascii="Arial" w:hAnsi="Arial"/>
            <w:noProof/>
            <w:webHidden/>
          </w:rPr>
          <w:fldChar w:fldCharType="begin"/>
        </w:r>
        <w:r w:rsidR="008E39AD" w:rsidRPr="008E39AD">
          <w:rPr>
            <w:rFonts w:ascii="Arial" w:hAnsi="Arial"/>
            <w:noProof/>
            <w:webHidden/>
          </w:rPr>
          <w:instrText xml:space="preserve"> PAGEREF _Toc523820126 \h </w:instrText>
        </w:r>
        <w:r w:rsidR="008E39AD" w:rsidRPr="008E39AD">
          <w:rPr>
            <w:rFonts w:ascii="Arial" w:hAnsi="Arial"/>
            <w:noProof/>
            <w:webHidden/>
          </w:rPr>
        </w:r>
        <w:r w:rsidR="008E39AD" w:rsidRPr="008E39AD">
          <w:rPr>
            <w:rFonts w:ascii="Arial" w:hAnsi="Arial"/>
            <w:noProof/>
            <w:webHidden/>
          </w:rPr>
          <w:fldChar w:fldCharType="separate"/>
        </w:r>
        <w:r w:rsidR="00EF4284">
          <w:rPr>
            <w:rFonts w:ascii="Arial" w:hAnsi="Arial"/>
            <w:noProof/>
            <w:webHidden/>
          </w:rPr>
          <w:t>55</w:t>
        </w:r>
        <w:r w:rsidR="008E39AD" w:rsidRPr="008E39AD">
          <w:rPr>
            <w:rFonts w:ascii="Arial" w:hAnsi="Arial"/>
            <w:noProof/>
            <w:webHidden/>
          </w:rPr>
          <w:fldChar w:fldCharType="end"/>
        </w:r>
      </w:hyperlink>
    </w:p>
    <w:p w14:paraId="0A12B77F" w14:textId="79A79AF1" w:rsidR="008E39AD" w:rsidRPr="008E39AD" w:rsidRDefault="009364C8">
      <w:pPr>
        <w:pStyle w:val="Tabladeilustraciones"/>
        <w:tabs>
          <w:tab w:val="right" w:leader="underscore" w:pos="9060"/>
        </w:tabs>
        <w:rPr>
          <w:rFonts w:ascii="Arial" w:eastAsiaTheme="minorEastAsia" w:hAnsi="Arial"/>
          <w:i w:val="0"/>
          <w:iCs w:val="0"/>
          <w:noProof/>
          <w:sz w:val="24"/>
          <w:szCs w:val="24"/>
          <w:lang w:eastAsia="es-ES_tradnl"/>
        </w:rPr>
      </w:pPr>
      <w:hyperlink w:anchor="_Toc523820127" w:history="1">
        <w:r w:rsidR="008E39AD" w:rsidRPr="008E39AD">
          <w:rPr>
            <w:rStyle w:val="Hipervnculo"/>
            <w:rFonts w:ascii="Arial" w:hAnsi="Arial"/>
            <w:noProof/>
          </w:rPr>
          <w:t>Ilustración 33: Arquitectura cliente-servidor (dos capas)</w:t>
        </w:r>
        <w:r w:rsidR="008E39AD" w:rsidRPr="008E39AD">
          <w:rPr>
            <w:rFonts w:ascii="Arial" w:hAnsi="Arial"/>
            <w:noProof/>
            <w:webHidden/>
          </w:rPr>
          <w:tab/>
        </w:r>
        <w:r w:rsidR="008E39AD" w:rsidRPr="008E39AD">
          <w:rPr>
            <w:rFonts w:ascii="Arial" w:hAnsi="Arial"/>
            <w:noProof/>
            <w:webHidden/>
          </w:rPr>
          <w:fldChar w:fldCharType="begin"/>
        </w:r>
        <w:r w:rsidR="008E39AD" w:rsidRPr="008E39AD">
          <w:rPr>
            <w:rFonts w:ascii="Arial" w:hAnsi="Arial"/>
            <w:noProof/>
            <w:webHidden/>
          </w:rPr>
          <w:instrText xml:space="preserve"> PAGEREF _Toc523820127 \h </w:instrText>
        </w:r>
        <w:r w:rsidR="008E39AD" w:rsidRPr="008E39AD">
          <w:rPr>
            <w:rFonts w:ascii="Arial" w:hAnsi="Arial"/>
            <w:noProof/>
            <w:webHidden/>
          </w:rPr>
        </w:r>
        <w:r w:rsidR="008E39AD" w:rsidRPr="008E39AD">
          <w:rPr>
            <w:rFonts w:ascii="Arial" w:hAnsi="Arial"/>
            <w:noProof/>
            <w:webHidden/>
          </w:rPr>
          <w:fldChar w:fldCharType="separate"/>
        </w:r>
        <w:r w:rsidR="00EF4284">
          <w:rPr>
            <w:rFonts w:ascii="Arial" w:hAnsi="Arial"/>
            <w:noProof/>
            <w:webHidden/>
          </w:rPr>
          <w:t>56</w:t>
        </w:r>
        <w:r w:rsidR="008E39AD" w:rsidRPr="008E39AD">
          <w:rPr>
            <w:rFonts w:ascii="Arial" w:hAnsi="Arial"/>
            <w:noProof/>
            <w:webHidden/>
          </w:rPr>
          <w:fldChar w:fldCharType="end"/>
        </w:r>
      </w:hyperlink>
    </w:p>
    <w:p w14:paraId="0B163412" w14:textId="54413EF7" w:rsidR="008E39AD" w:rsidRPr="008E39AD" w:rsidRDefault="009364C8">
      <w:pPr>
        <w:pStyle w:val="Tabladeilustraciones"/>
        <w:tabs>
          <w:tab w:val="right" w:leader="underscore" w:pos="9060"/>
        </w:tabs>
        <w:rPr>
          <w:rFonts w:ascii="Arial" w:eastAsiaTheme="minorEastAsia" w:hAnsi="Arial"/>
          <w:i w:val="0"/>
          <w:iCs w:val="0"/>
          <w:noProof/>
          <w:sz w:val="24"/>
          <w:szCs w:val="24"/>
          <w:lang w:eastAsia="es-ES_tradnl"/>
        </w:rPr>
      </w:pPr>
      <w:hyperlink w:anchor="_Toc523820128" w:history="1">
        <w:r w:rsidR="008E39AD" w:rsidRPr="008E39AD">
          <w:rPr>
            <w:rStyle w:val="Hipervnculo"/>
            <w:rFonts w:ascii="Arial" w:hAnsi="Arial"/>
            <w:noProof/>
          </w:rPr>
          <w:t>Ilustración 34: Estructura del proyecto (cliente)</w:t>
        </w:r>
        <w:r w:rsidR="008E39AD" w:rsidRPr="008E39AD">
          <w:rPr>
            <w:rFonts w:ascii="Arial" w:hAnsi="Arial"/>
            <w:noProof/>
            <w:webHidden/>
          </w:rPr>
          <w:tab/>
        </w:r>
        <w:r w:rsidR="008E39AD" w:rsidRPr="008E39AD">
          <w:rPr>
            <w:rFonts w:ascii="Arial" w:hAnsi="Arial"/>
            <w:noProof/>
            <w:webHidden/>
          </w:rPr>
          <w:fldChar w:fldCharType="begin"/>
        </w:r>
        <w:r w:rsidR="008E39AD" w:rsidRPr="008E39AD">
          <w:rPr>
            <w:rFonts w:ascii="Arial" w:hAnsi="Arial"/>
            <w:noProof/>
            <w:webHidden/>
          </w:rPr>
          <w:instrText xml:space="preserve"> PAGEREF _Toc523820128 \h </w:instrText>
        </w:r>
        <w:r w:rsidR="008E39AD" w:rsidRPr="008E39AD">
          <w:rPr>
            <w:rFonts w:ascii="Arial" w:hAnsi="Arial"/>
            <w:noProof/>
            <w:webHidden/>
          </w:rPr>
        </w:r>
        <w:r w:rsidR="008E39AD" w:rsidRPr="008E39AD">
          <w:rPr>
            <w:rFonts w:ascii="Arial" w:hAnsi="Arial"/>
            <w:noProof/>
            <w:webHidden/>
          </w:rPr>
          <w:fldChar w:fldCharType="separate"/>
        </w:r>
        <w:r w:rsidR="00EF4284">
          <w:rPr>
            <w:rFonts w:ascii="Arial" w:hAnsi="Arial"/>
            <w:noProof/>
            <w:webHidden/>
          </w:rPr>
          <w:t>65</w:t>
        </w:r>
        <w:r w:rsidR="008E39AD" w:rsidRPr="008E39AD">
          <w:rPr>
            <w:rFonts w:ascii="Arial" w:hAnsi="Arial"/>
            <w:noProof/>
            <w:webHidden/>
          </w:rPr>
          <w:fldChar w:fldCharType="end"/>
        </w:r>
      </w:hyperlink>
    </w:p>
    <w:p w14:paraId="78B3A186" w14:textId="6846B9EB" w:rsidR="00FD6252" w:rsidRDefault="008E39AD" w:rsidP="003A2B44">
      <w:pPr>
        <w:pStyle w:val="Ttulo1-Cuerpo"/>
        <w:numPr>
          <w:ilvl w:val="0"/>
          <w:numId w:val="0"/>
        </w:numPr>
      </w:pPr>
      <w:r w:rsidRPr="008E39AD">
        <w:fldChar w:fldCharType="end"/>
      </w:r>
    </w:p>
    <w:p w14:paraId="7C575D6F" w14:textId="77777777" w:rsidR="00EF4284" w:rsidRPr="00EF4284" w:rsidRDefault="00EF4284" w:rsidP="00EF4284"/>
    <w:p w14:paraId="1C6F2182" w14:textId="47A0A3AB" w:rsidR="008E39AD" w:rsidRPr="00FD6252" w:rsidRDefault="008E39AD" w:rsidP="00FD6252">
      <w:pPr>
        <w:rPr>
          <w:b/>
          <w:noProof/>
          <w:sz w:val="32"/>
          <w:szCs w:val="32"/>
        </w:rPr>
      </w:pPr>
      <w:r w:rsidRPr="00FD6252">
        <w:rPr>
          <w:b/>
          <w:sz w:val="32"/>
          <w:szCs w:val="32"/>
        </w:rPr>
        <w:lastRenderedPageBreak/>
        <w:t>Índice de tablas</w:t>
      </w:r>
      <w:r>
        <w:rPr>
          <w:b/>
          <w:sz w:val="32"/>
          <w:szCs w:val="32"/>
        </w:rPr>
        <w:fldChar w:fldCharType="begin"/>
      </w:r>
      <w:r w:rsidRPr="00FD6252">
        <w:rPr>
          <w:b/>
          <w:sz w:val="32"/>
          <w:szCs w:val="32"/>
        </w:rPr>
        <w:instrText xml:space="preserve"> TOC \h \z \c "Tabla" </w:instrText>
      </w:r>
      <w:r>
        <w:rPr>
          <w:b/>
          <w:sz w:val="32"/>
          <w:szCs w:val="32"/>
        </w:rPr>
        <w:fldChar w:fldCharType="separate"/>
      </w:r>
    </w:p>
    <w:p w14:paraId="6E653CEF" w14:textId="2E5314B6" w:rsidR="008E39AD" w:rsidRPr="008E39AD" w:rsidRDefault="009364C8">
      <w:pPr>
        <w:pStyle w:val="Tabladeilustraciones"/>
        <w:tabs>
          <w:tab w:val="right" w:leader="underscore" w:pos="9060"/>
        </w:tabs>
        <w:rPr>
          <w:rFonts w:ascii="Arial" w:eastAsiaTheme="minorEastAsia" w:hAnsi="Arial" w:cs="Times New Roman (Cuerpo en alfa"/>
          <w:i w:val="0"/>
          <w:iCs w:val="0"/>
          <w:noProof/>
          <w:sz w:val="24"/>
          <w:szCs w:val="24"/>
          <w:lang w:eastAsia="es-ES_tradnl"/>
        </w:rPr>
      </w:pPr>
      <w:hyperlink w:anchor="_Toc523820240" w:history="1">
        <w:r w:rsidR="008E39AD" w:rsidRPr="008E39AD">
          <w:rPr>
            <w:rStyle w:val="Hipervnculo"/>
            <w:rFonts w:ascii="Arial" w:hAnsi="Arial" w:cs="Times New Roman (Cuerpo en alfa"/>
            <w:noProof/>
          </w:rPr>
          <w:t>Tabla 1: Ventajas e inconvenientes de la telemedicina</w:t>
        </w:r>
        <w:r w:rsidR="008E39AD" w:rsidRPr="008E39AD">
          <w:rPr>
            <w:rFonts w:ascii="Arial" w:hAnsi="Arial" w:cs="Times New Roman (Cuerpo en alfa"/>
            <w:noProof/>
            <w:webHidden/>
          </w:rPr>
          <w:tab/>
        </w:r>
        <w:r w:rsidR="008E39AD" w:rsidRPr="008E39AD">
          <w:rPr>
            <w:rFonts w:ascii="Arial" w:hAnsi="Arial" w:cs="Times New Roman (Cuerpo en alfa"/>
            <w:noProof/>
            <w:webHidden/>
          </w:rPr>
          <w:fldChar w:fldCharType="begin"/>
        </w:r>
        <w:r w:rsidR="008E39AD" w:rsidRPr="008E39AD">
          <w:rPr>
            <w:rFonts w:ascii="Arial" w:hAnsi="Arial" w:cs="Times New Roman (Cuerpo en alfa"/>
            <w:noProof/>
            <w:webHidden/>
          </w:rPr>
          <w:instrText xml:space="preserve"> PAGEREF _Toc523820240 \h </w:instrText>
        </w:r>
        <w:r w:rsidR="008E39AD" w:rsidRPr="008E39AD">
          <w:rPr>
            <w:rFonts w:ascii="Arial" w:hAnsi="Arial" w:cs="Times New Roman (Cuerpo en alfa"/>
            <w:noProof/>
            <w:webHidden/>
          </w:rPr>
        </w:r>
        <w:r w:rsidR="008E39AD" w:rsidRPr="008E39AD">
          <w:rPr>
            <w:rFonts w:ascii="Arial" w:hAnsi="Arial" w:cs="Times New Roman (Cuerpo en alfa"/>
            <w:noProof/>
            <w:webHidden/>
          </w:rPr>
          <w:fldChar w:fldCharType="separate"/>
        </w:r>
        <w:r w:rsidR="00EF4284">
          <w:rPr>
            <w:rFonts w:ascii="Arial" w:hAnsi="Arial" w:cs="Times New Roman (Cuerpo en alfa"/>
            <w:noProof/>
            <w:webHidden/>
          </w:rPr>
          <w:t>13</w:t>
        </w:r>
        <w:r w:rsidR="008E39AD" w:rsidRPr="008E39AD">
          <w:rPr>
            <w:rFonts w:ascii="Arial" w:hAnsi="Arial" w:cs="Times New Roman (Cuerpo en alfa"/>
            <w:noProof/>
            <w:webHidden/>
          </w:rPr>
          <w:fldChar w:fldCharType="end"/>
        </w:r>
      </w:hyperlink>
    </w:p>
    <w:p w14:paraId="3CDF8C51" w14:textId="26E5E701" w:rsidR="008E39AD" w:rsidRPr="008E39AD" w:rsidRDefault="009364C8">
      <w:pPr>
        <w:pStyle w:val="Tabladeilustraciones"/>
        <w:tabs>
          <w:tab w:val="right" w:leader="underscore" w:pos="9060"/>
        </w:tabs>
        <w:rPr>
          <w:rFonts w:ascii="Arial" w:eastAsiaTheme="minorEastAsia" w:hAnsi="Arial" w:cs="Times New Roman (Cuerpo en alfa"/>
          <w:i w:val="0"/>
          <w:iCs w:val="0"/>
          <w:noProof/>
          <w:sz w:val="24"/>
          <w:szCs w:val="24"/>
          <w:lang w:eastAsia="es-ES_tradnl"/>
        </w:rPr>
      </w:pPr>
      <w:hyperlink w:anchor="_Toc523820241" w:history="1">
        <w:r w:rsidR="008E39AD" w:rsidRPr="008E39AD">
          <w:rPr>
            <w:rStyle w:val="Hipervnculo"/>
            <w:rFonts w:ascii="Arial" w:hAnsi="Arial" w:cs="Times New Roman (Cuerpo en alfa"/>
            <w:noProof/>
          </w:rPr>
          <w:t>Tabla 2: Entorno de producción (juniper.net)</w:t>
        </w:r>
        <w:r w:rsidR="008E39AD" w:rsidRPr="008E39AD">
          <w:rPr>
            <w:rFonts w:ascii="Arial" w:hAnsi="Arial" w:cs="Times New Roman (Cuerpo en alfa"/>
            <w:noProof/>
            <w:webHidden/>
          </w:rPr>
          <w:tab/>
        </w:r>
        <w:r w:rsidR="008E39AD" w:rsidRPr="008E39AD">
          <w:rPr>
            <w:rFonts w:ascii="Arial" w:hAnsi="Arial" w:cs="Times New Roman (Cuerpo en alfa"/>
            <w:noProof/>
            <w:webHidden/>
          </w:rPr>
          <w:fldChar w:fldCharType="begin"/>
        </w:r>
        <w:r w:rsidR="008E39AD" w:rsidRPr="008E39AD">
          <w:rPr>
            <w:rFonts w:ascii="Arial" w:hAnsi="Arial" w:cs="Times New Roman (Cuerpo en alfa"/>
            <w:noProof/>
            <w:webHidden/>
          </w:rPr>
          <w:instrText xml:space="preserve"> PAGEREF _Toc523820241 \h </w:instrText>
        </w:r>
        <w:r w:rsidR="008E39AD" w:rsidRPr="008E39AD">
          <w:rPr>
            <w:rFonts w:ascii="Arial" w:hAnsi="Arial" w:cs="Times New Roman (Cuerpo en alfa"/>
            <w:noProof/>
            <w:webHidden/>
          </w:rPr>
        </w:r>
        <w:r w:rsidR="008E39AD" w:rsidRPr="008E39AD">
          <w:rPr>
            <w:rFonts w:ascii="Arial" w:hAnsi="Arial" w:cs="Times New Roman (Cuerpo en alfa"/>
            <w:noProof/>
            <w:webHidden/>
          </w:rPr>
          <w:fldChar w:fldCharType="separate"/>
        </w:r>
        <w:r w:rsidR="00EF4284">
          <w:rPr>
            <w:rFonts w:ascii="Arial" w:hAnsi="Arial" w:cs="Times New Roman (Cuerpo en alfa"/>
            <w:noProof/>
            <w:webHidden/>
          </w:rPr>
          <w:t>21</w:t>
        </w:r>
        <w:r w:rsidR="008E39AD" w:rsidRPr="008E39AD">
          <w:rPr>
            <w:rFonts w:ascii="Arial" w:hAnsi="Arial" w:cs="Times New Roman (Cuerpo en alfa"/>
            <w:noProof/>
            <w:webHidden/>
          </w:rPr>
          <w:fldChar w:fldCharType="end"/>
        </w:r>
      </w:hyperlink>
    </w:p>
    <w:p w14:paraId="6716E40D" w14:textId="4844948F" w:rsidR="008E39AD" w:rsidRPr="008E39AD" w:rsidRDefault="009364C8">
      <w:pPr>
        <w:pStyle w:val="Tabladeilustraciones"/>
        <w:tabs>
          <w:tab w:val="right" w:leader="underscore" w:pos="9060"/>
        </w:tabs>
        <w:rPr>
          <w:rFonts w:ascii="Arial" w:eastAsiaTheme="minorEastAsia" w:hAnsi="Arial" w:cs="Times New Roman (Cuerpo en alfa"/>
          <w:i w:val="0"/>
          <w:iCs w:val="0"/>
          <w:noProof/>
          <w:sz w:val="24"/>
          <w:szCs w:val="24"/>
          <w:lang w:eastAsia="es-ES_tradnl"/>
        </w:rPr>
      </w:pPr>
      <w:hyperlink w:anchor="_Toc523820242" w:history="1">
        <w:r w:rsidR="008E39AD" w:rsidRPr="008E39AD">
          <w:rPr>
            <w:rStyle w:val="Hipervnculo"/>
            <w:rFonts w:ascii="Arial" w:hAnsi="Arial" w:cs="Times New Roman (Cuerpo en alfa"/>
            <w:noProof/>
          </w:rPr>
          <w:t>Tabla 3: Grupo de tareas del servidor</w:t>
        </w:r>
        <w:r w:rsidR="008E39AD" w:rsidRPr="008E39AD">
          <w:rPr>
            <w:rFonts w:ascii="Arial" w:hAnsi="Arial" w:cs="Times New Roman (Cuerpo en alfa"/>
            <w:noProof/>
            <w:webHidden/>
          </w:rPr>
          <w:tab/>
        </w:r>
        <w:r w:rsidR="008E39AD" w:rsidRPr="008E39AD">
          <w:rPr>
            <w:rFonts w:ascii="Arial" w:hAnsi="Arial" w:cs="Times New Roman (Cuerpo en alfa"/>
            <w:noProof/>
            <w:webHidden/>
          </w:rPr>
          <w:fldChar w:fldCharType="begin"/>
        </w:r>
        <w:r w:rsidR="008E39AD" w:rsidRPr="008E39AD">
          <w:rPr>
            <w:rFonts w:ascii="Arial" w:hAnsi="Arial" w:cs="Times New Roman (Cuerpo en alfa"/>
            <w:noProof/>
            <w:webHidden/>
          </w:rPr>
          <w:instrText xml:space="preserve"> PAGEREF _Toc523820242 \h </w:instrText>
        </w:r>
        <w:r w:rsidR="008E39AD" w:rsidRPr="008E39AD">
          <w:rPr>
            <w:rFonts w:ascii="Arial" w:hAnsi="Arial" w:cs="Times New Roman (Cuerpo en alfa"/>
            <w:noProof/>
            <w:webHidden/>
          </w:rPr>
        </w:r>
        <w:r w:rsidR="008E39AD" w:rsidRPr="008E39AD">
          <w:rPr>
            <w:rFonts w:ascii="Arial" w:hAnsi="Arial" w:cs="Times New Roman (Cuerpo en alfa"/>
            <w:noProof/>
            <w:webHidden/>
          </w:rPr>
          <w:fldChar w:fldCharType="separate"/>
        </w:r>
        <w:r w:rsidR="00EF4284">
          <w:rPr>
            <w:rFonts w:ascii="Arial" w:hAnsi="Arial" w:cs="Times New Roman (Cuerpo en alfa"/>
            <w:noProof/>
            <w:webHidden/>
          </w:rPr>
          <w:t>24</w:t>
        </w:r>
        <w:r w:rsidR="008E39AD" w:rsidRPr="008E39AD">
          <w:rPr>
            <w:rFonts w:ascii="Arial" w:hAnsi="Arial" w:cs="Times New Roman (Cuerpo en alfa"/>
            <w:noProof/>
            <w:webHidden/>
          </w:rPr>
          <w:fldChar w:fldCharType="end"/>
        </w:r>
      </w:hyperlink>
    </w:p>
    <w:p w14:paraId="7437C4C0" w14:textId="183C72BD" w:rsidR="008E39AD" w:rsidRPr="008E39AD" w:rsidRDefault="009364C8">
      <w:pPr>
        <w:pStyle w:val="Tabladeilustraciones"/>
        <w:tabs>
          <w:tab w:val="right" w:leader="underscore" w:pos="9060"/>
        </w:tabs>
        <w:rPr>
          <w:rFonts w:ascii="Arial" w:eastAsiaTheme="minorEastAsia" w:hAnsi="Arial" w:cs="Times New Roman (Cuerpo en alfa"/>
          <w:i w:val="0"/>
          <w:iCs w:val="0"/>
          <w:noProof/>
          <w:sz w:val="24"/>
          <w:szCs w:val="24"/>
          <w:lang w:eastAsia="es-ES_tradnl"/>
        </w:rPr>
      </w:pPr>
      <w:hyperlink w:anchor="_Toc523820243" w:history="1">
        <w:r w:rsidR="008E39AD" w:rsidRPr="008E39AD">
          <w:rPr>
            <w:rStyle w:val="Hipervnculo"/>
            <w:rFonts w:ascii="Arial" w:hAnsi="Arial" w:cs="Times New Roman (Cuerpo en alfa"/>
            <w:noProof/>
          </w:rPr>
          <w:t>Tabla 4: Grupo de tareas del cliente</w:t>
        </w:r>
        <w:r w:rsidR="008E39AD" w:rsidRPr="008E39AD">
          <w:rPr>
            <w:rFonts w:ascii="Arial" w:hAnsi="Arial" w:cs="Times New Roman (Cuerpo en alfa"/>
            <w:noProof/>
            <w:webHidden/>
          </w:rPr>
          <w:tab/>
        </w:r>
        <w:r w:rsidR="008E39AD" w:rsidRPr="008E39AD">
          <w:rPr>
            <w:rFonts w:ascii="Arial" w:hAnsi="Arial" w:cs="Times New Roman (Cuerpo en alfa"/>
            <w:noProof/>
            <w:webHidden/>
          </w:rPr>
          <w:fldChar w:fldCharType="begin"/>
        </w:r>
        <w:r w:rsidR="008E39AD" w:rsidRPr="008E39AD">
          <w:rPr>
            <w:rFonts w:ascii="Arial" w:hAnsi="Arial" w:cs="Times New Roman (Cuerpo en alfa"/>
            <w:noProof/>
            <w:webHidden/>
          </w:rPr>
          <w:instrText xml:space="preserve"> PAGEREF _Toc523820243 \h </w:instrText>
        </w:r>
        <w:r w:rsidR="008E39AD" w:rsidRPr="008E39AD">
          <w:rPr>
            <w:rFonts w:ascii="Arial" w:hAnsi="Arial" w:cs="Times New Roman (Cuerpo en alfa"/>
            <w:noProof/>
            <w:webHidden/>
          </w:rPr>
        </w:r>
        <w:r w:rsidR="008E39AD" w:rsidRPr="008E39AD">
          <w:rPr>
            <w:rFonts w:ascii="Arial" w:hAnsi="Arial" w:cs="Times New Roman (Cuerpo en alfa"/>
            <w:noProof/>
            <w:webHidden/>
          </w:rPr>
          <w:fldChar w:fldCharType="separate"/>
        </w:r>
        <w:r w:rsidR="00EF4284">
          <w:rPr>
            <w:rFonts w:ascii="Arial" w:hAnsi="Arial" w:cs="Times New Roman (Cuerpo en alfa"/>
            <w:noProof/>
            <w:webHidden/>
          </w:rPr>
          <w:t>24</w:t>
        </w:r>
        <w:r w:rsidR="008E39AD" w:rsidRPr="008E39AD">
          <w:rPr>
            <w:rFonts w:ascii="Arial" w:hAnsi="Arial" w:cs="Times New Roman (Cuerpo en alfa"/>
            <w:noProof/>
            <w:webHidden/>
          </w:rPr>
          <w:fldChar w:fldCharType="end"/>
        </w:r>
      </w:hyperlink>
    </w:p>
    <w:p w14:paraId="1A83E786" w14:textId="55B64D90" w:rsidR="008E39AD" w:rsidRPr="008E39AD" w:rsidRDefault="009364C8">
      <w:pPr>
        <w:pStyle w:val="Tabladeilustraciones"/>
        <w:tabs>
          <w:tab w:val="right" w:leader="underscore" w:pos="9060"/>
        </w:tabs>
        <w:rPr>
          <w:rFonts w:ascii="Arial" w:eastAsiaTheme="minorEastAsia" w:hAnsi="Arial" w:cs="Times New Roman (Cuerpo en alfa"/>
          <w:i w:val="0"/>
          <w:iCs w:val="0"/>
          <w:noProof/>
          <w:sz w:val="24"/>
          <w:szCs w:val="24"/>
          <w:lang w:eastAsia="es-ES_tradnl"/>
        </w:rPr>
      </w:pPr>
      <w:hyperlink w:anchor="_Toc523820244" w:history="1">
        <w:r w:rsidR="008E39AD" w:rsidRPr="008E39AD">
          <w:rPr>
            <w:rStyle w:val="Hipervnculo"/>
            <w:rFonts w:ascii="Arial" w:hAnsi="Arial" w:cs="Times New Roman (Cuerpo en alfa"/>
            <w:noProof/>
          </w:rPr>
          <w:t>Tabla 5: Grupo de tareas memoria</w:t>
        </w:r>
        <w:r w:rsidR="008E39AD" w:rsidRPr="008E39AD">
          <w:rPr>
            <w:rFonts w:ascii="Arial" w:hAnsi="Arial" w:cs="Times New Roman (Cuerpo en alfa"/>
            <w:noProof/>
            <w:webHidden/>
          </w:rPr>
          <w:tab/>
        </w:r>
        <w:r w:rsidR="008E39AD" w:rsidRPr="008E39AD">
          <w:rPr>
            <w:rFonts w:ascii="Arial" w:hAnsi="Arial" w:cs="Times New Roman (Cuerpo en alfa"/>
            <w:noProof/>
            <w:webHidden/>
          </w:rPr>
          <w:fldChar w:fldCharType="begin"/>
        </w:r>
        <w:r w:rsidR="008E39AD" w:rsidRPr="008E39AD">
          <w:rPr>
            <w:rFonts w:ascii="Arial" w:hAnsi="Arial" w:cs="Times New Roman (Cuerpo en alfa"/>
            <w:noProof/>
            <w:webHidden/>
          </w:rPr>
          <w:instrText xml:space="preserve"> PAGEREF _Toc523820244 \h </w:instrText>
        </w:r>
        <w:r w:rsidR="008E39AD" w:rsidRPr="008E39AD">
          <w:rPr>
            <w:rFonts w:ascii="Arial" w:hAnsi="Arial" w:cs="Times New Roman (Cuerpo en alfa"/>
            <w:noProof/>
            <w:webHidden/>
          </w:rPr>
        </w:r>
        <w:r w:rsidR="008E39AD" w:rsidRPr="008E39AD">
          <w:rPr>
            <w:rFonts w:ascii="Arial" w:hAnsi="Arial" w:cs="Times New Roman (Cuerpo en alfa"/>
            <w:noProof/>
            <w:webHidden/>
          </w:rPr>
          <w:fldChar w:fldCharType="separate"/>
        </w:r>
        <w:r w:rsidR="00EF4284">
          <w:rPr>
            <w:rFonts w:ascii="Arial" w:hAnsi="Arial" w:cs="Times New Roman (Cuerpo en alfa"/>
            <w:noProof/>
            <w:webHidden/>
          </w:rPr>
          <w:t>24</w:t>
        </w:r>
        <w:r w:rsidR="008E39AD" w:rsidRPr="008E39AD">
          <w:rPr>
            <w:rFonts w:ascii="Arial" w:hAnsi="Arial" w:cs="Times New Roman (Cuerpo en alfa"/>
            <w:noProof/>
            <w:webHidden/>
          </w:rPr>
          <w:fldChar w:fldCharType="end"/>
        </w:r>
      </w:hyperlink>
    </w:p>
    <w:p w14:paraId="5155B733" w14:textId="1676C77A" w:rsidR="008E39AD" w:rsidRPr="008E39AD" w:rsidRDefault="009364C8">
      <w:pPr>
        <w:pStyle w:val="Tabladeilustraciones"/>
        <w:tabs>
          <w:tab w:val="right" w:leader="underscore" w:pos="9060"/>
        </w:tabs>
        <w:rPr>
          <w:rFonts w:ascii="Arial" w:eastAsiaTheme="minorEastAsia" w:hAnsi="Arial" w:cs="Times New Roman (Cuerpo en alfa"/>
          <w:i w:val="0"/>
          <w:iCs w:val="0"/>
          <w:noProof/>
          <w:sz w:val="24"/>
          <w:szCs w:val="24"/>
          <w:lang w:eastAsia="es-ES_tradnl"/>
        </w:rPr>
      </w:pPr>
      <w:hyperlink w:anchor="_Toc523820245" w:history="1">
        <w:r w:rsidR="008E39AD" w:rsidRPr="008E39AD">
          <w:rPr>
            <w:rStyle w:val="Hipervnculo"/>
            <w:rFonts w:ascii="Arial" w:hAnsi="Arial" w:cs="Times New Roman (Cuerpo en alfa"/>
            <w:noProof/>
          </w:rPr>
          <w:t>Tabla 6: Caso de uso 1</w:t>
        </w:r>
        <w:r w:rsidR="008E39AD" w:rsidRPr="008E39AD">
          <w:rPr>
            <w:rFonts w:ascii="Arial" w:hAnsi="Arial" w:cs="Times New Roman (Cuerpo en alfa"/>
            <w:noProof/>
            <w:webHidden/>
          </w:rPr>
          <w:tab/>
        </w:r>
        <w:r w:rsidR="008E39AD" w:rsidRPr="008E39AD">
          <w:rPr>
            <w:rFonts w:ascii="Arial" w:hAnsi="Arial" w:cs="Times New Roman (Cuerpo en alfa"/>
            <w:noProof/>
            <w:webHidden/>
          </w:rPr>
          <w:fldChar w:fldCharType="begin"/>
        </w:r>
        <w:r w:rsidR="008E39AD" w:rsidRPr="008E39AD">
          <w:rPr>
            <w:rFonts w:ascii="Arial" w:hAnsi="Arial" w:cs="Times New Roman (Cuerpo en alfa"/>
            <w:noProof/>
            <w:webHidden/>
          </w:rPr>
          <w:instrText xml:space="preserve"> PAGEREF _Toc523820245 \h </w:instrText>
        </w:r>
        <w:r w:rsidR="008E39AD" w:rsidRPr="008E39AD">
          <w:rPr>
            <w:rFonts w:ascii="Arial" w:hAnsi="Arial" w:cs="Times New Roman (Cuerpo en alfa"/>
            <w:noProof/>
            <w:webHidden/>
          </w:rPr>
        </w:r>
        <w:r w:rsidR="008E39AD" w:rsidRPr="008E39AD">
          <w:rPr>
            <w:rFonts w:ascii="Arial" w:hAnsi="Arial" w:cs="Times New Roman (Cuerpo en alfa"/>
            <w:noProof/>
            <w:webHidden/>
          </w:rPr>
          <w:fldChar w:fldCharType="separate"/>
        </w:r>
        <w:r w:rsidR="00EF4284">
          <w:rPr>
            <w:rFonts w:ascii="Arial" w:hAnsi="Arial" w:cs="Times New Roman (Cuerpo en alfa"/>
            <w:noProof/>
            <w:webHidden/>
          </w:rPr>
          <w:t>30</w:t>
        </w:r>
        <w:r w:rsidR="008E39AD" w:rsidRPr="008E39AD">
          <w:rPr>
            <w:rFonts w:ascii="Arial" w:hAnsi="Arial" w:cs="Times New Roman (Cuerpo en alfa"/>
            <w:noProof/>
            <w:webHidden/>
          </w:rPr>
          <w:fldChar w:fldCharType="end"/>
        </w:r>
      </w:hyperlink>
    </w:p>
    <w:p w14:paraId="60621038" w14:textId="4658B5BC" w:rsidR="008E39AD" w:rsidRPr="008E39AD" w:rsidRDefault="009364C8">
      <w:pPr>
        <w:pStyle w:val="Tabladeilustraciones"/>
        <w:tabs>
          <w:tab w:val="right" w:leader="underscore" w:pos="9060"/>
        </w:tabs>
        <w:rPr>
          <w:rFonts w:ascii="Arial" w:eastAsiaTheme="minorEastAsia" w:hAnsi="Arial" w:cs="Times New Roman (Cuerpo en alfa"/>
          <w:i w:val="0"/>
          <w:iCs w:val="0"/>
          <w:noProof/>
          <w:sz w:val="24"/>
          <w:szCs w:val="24"/>
          <w:lang w:eastAsia="es-ES_tradnl"/>
        </w:rPr>
      </w:pPr>
      <w:hyperlink w:anchor="_Toc523820246" w:history="1">
        <w:r w:rsidR="008E39AD" w:rsidRPr="008E39AD">
          <w:rPr>
            <w:rStyle w:val="Hipervnculo"/>
            <w:rFonts w:ascii="Arial" w:hAnsi="Arial" w:cs="Times New Roman (Cuerpo en alfa"/>
            <w:noProof/>
          </w:rPr>
          <w:t>Tabla 7: Caso de uso 2</w:t>
        </w:r>
        <w:r w:rsidR="008E39AD" w:rsidRPr="008E39AD">
          <w:rPr>
            <w:rFonts w:ascii="Arial" w:hAnsi="Arial" w:cs="Times New Roman (Cuerpo en alfa"/>
            <w:noProof/>
            <w:webHidden/>
          </w:rPr>
          <w:tab/>
        </w:r>
        <w:r w:rsidR="008E39AD" w:rsidRPr="008E39AD">
          <w:rPr>
            <w:rFonts w:ascii="Arial" w:hAnsi="Arial" w:cs="Times New Roman (Cuerpo en alfa"/>
            <w:noProof/>
            <w:webHidden/>
          </w:rPr>
          <w:fldChar w:fldCharType="begin"/>
        </w:r>
        <w:r w:rsidR="008E39AD" w:rsidRPr="008E39AD">
          <w:rPr>
            <w:rFonts w:ascii="Arial" w:hAnsi="Arial" w:cs="Times New Roman (Cuerpo en alfa"/>
            <w:noProof/>
            <w:webHidden/>
          </w:rPr>
          <w:instrText xml:space="preserve"> PAGEREF _Toc523820246 \h </w:instrText>
        </w:r>
        <w:r w:rsidR="008E39AD" w:rsidRPr="008E39AD">
          <w:rPr>
            <w:rFonts w:ascii="Arial" w:hAnsi="Arial" w:cs="Times New Roman (Cuerpo en alfa"/>
            <w:noProof/>
            <w:webHidden/>
          </w:rPr>
        </w:r>
        <w:r w:rsidR="008E39AD" w:rsidRPr="008E39AD">
          <w:rPr>
            <w:rFonts w:ascii="Arial" w:hAnsi="Arial" w:cs="Times New Roman (Cuerpo en alfa"/>
            <w:noProof/>
            <w:webHidden/>
          </w:rPr>
          <w:fldChar w:fldCharType="separate"/>
        </w:r>
        <w:r w:rsidR="00EF4284">
          <w:rPr>
            <w:rFonts w:ascii="Arial" w:hAnsi="Arial" w:cs="Times New Roman (Cuerpo en alfa"/>
            <w:noProof/>
            <w:webHidden/>
          </w:rPr>
          <w:t>30</w:t>
        </w:r>
        <w:r w:rsidR="008E39AD" w:rsidRPr="008E39AD">
          <w:rPr>
            <w:rFonts w:ascii="Arial" w:hAnsi="Arial" w:cs="Times New Roman (Cuerpo en alfa"/>
            <w:noProof/>
            <w:webHidden/>
          </w:rPr>
          <w:fldChar w:fldCharType="end"/>
        </w:r>
      </w:hyperlink>
    </w:p>
    <w:p w14:paraId="2D151561" w14:textId="25B172BE" w:rsidR="008E39AD" w:rsidRPr="008E39AD" w:rsidRDefault="009364C8">
      <w:pPr>
        <w:pStyle w:val="Tabladeilustraciones"/>
        <w:tabs>
          <w:tab w:val="right" w:leader="underscore" w:pos="9060"/>
        </w:tabs>
        <w:rPr>
          <w:rFonts w:ascii="Arial" w:eastAsiaTheme="minorEastAsia" w:hAnsi="Arial" w:cs="Times New Roman (Cuerpo en alfa"/>
          <w:i w:val="0"/>
          <w:iCs w:val="0"/>
          <w:noProof/>
          <w:sz w:val="24"/>
          <w:szCs w:val="24"/>
          <w:lang w:eastAsia="es-ES_tradnl"/>
        </w:rPr>
      </w:pPr>
      <w:hyperlink w:anchor="_Toc523820247" w:history="1">
        <w:r w:rsidR="008E39AD" w:rsidRPr="008E39AD">
          <w:rPr>
            <w:rStyle w:val="Hipervnculo"/>
            <w:rFonts w:ascii="Arial" w:hAnsi="Arial" w:cs="Times New Roman (Cuerpo en alfa"/>
            <w:noProof/>
          </w:rPr>
          <w:t>Tabla 8: Caso de uso 3</w:t>
        </w:r>
        <w:r w:rsidR="008E39AD" w:rsidRPr="008E39AD">
          <w:rPr>
            <w:rFonts w:ascii="Arial" w:hAnsi="Arial" w:cs="Times New Roman (Cuerpo en alfa"/>
            <w:noProof/>
            <w:webHidden/>
          </w:rPr>
          <w:tab/>
        </w:r>
        <w:r w:rsidR="008E39AD" w:rsidRPr="008E39AD">
          <w:rPr>
            <w:rFonts w:ascii="Arial" w:hAnsi="Arial" w:cs="Times New Roman (Cuerpo en alfa"/>
            <w:noProof/>
            <w:webHidden/>
          </w:rPr>
          <w:fldChar w:fldCharType="begin"/>
        </w:r>
        <w:r w:rsidR="008E39AD" w:rsidRPr="008E39AD">
          <w:rPr>
            <w:rFonts w:ascii="Arial" w:hAnsi="Arial" w:cs="Times New Roman (Cuerpo en alfa"/>
            <w:noProof/>
            <w:webHidden/>
          </w:rPr>
          <w:instrText xml:space="preserve"> PAGEREF _Toc523820247 \h </w:instrText>
        </w:r>
        <w:r w:rsidR="008E39AD" w:rsidRPr="008E39AD">
          <w:rPr>
            <w:rFonts w:ascii="Arial" w:hAnsi="Arial" w:cs="Times New Roman (Cuerpo en alfa"/>
            <w:noProof/>
            <w:webHidden/>
          </w:rPr>
        </w:r>
        <w:r w:rsidR="008E39AD" w:rsidRPr="008E39AD">
          <w:rPr>
            <w:rFonts w:ascii="Arial" w:hAnsi="Arial" w:cs="Times New Roman (Cuerpo en alfa"/>
            <w:noProof/>
            <w:webHidden/>
          </w:rPr>
          <w:fldChar w:fldCharType="separate"/>
        </w:r>
        <w:r w:rsidR="00EF4284">
          <w:rPr>
            <w:rFonts w:ascii="Arial" w:hAnsi="Arial" w:cs="Times New Roman (Cuerpo en alfa"/>
            <w:noProof/>
            <w:webHidden/>
          </w:rPr>
          <w:t>31</w:t>
        </w:r>
        <w:r w:rsidR="008E39AD" w:rsidRPr="008E39AD">
          <w:rPr>
            <w:rFonts w:ascii="Arial" w:hAnsi="Arial" w:cs="Times New Roman (Cuerpo en alfa"/>
            <w:noProof/>
            <w:webHidden/>
          </w:rPr>
          <w:fldChar w:fldCharType="end"/>
        </w:r>
      </w:hyperlink>
    </w:p>
    <w:p w14:paraId="1CE1E655" w14:textId="4E69304B" w:rsidR="008E39AD" w:rsidRPr="008E39AD" w:rsidRDefault="009364C8">
      <w:pPr>
        <w:pStyle w:val="Tabladeilustraciones"/>
        <w:tabs>
          <w:tab w:val="right" w:leader="underscore" w:pos="9060"/>
        </w:tabs>
        <w:rPr>
          <w:rFonts w:ascii="Arial" w:eastAsiaTheme="minorEastAsia" w:hAnsi="Arial" w:cs="Times New Roman (Cuerpo en alfa"/>
          <w:i w:val="0"/>
          <w:iCs w:val="0"/>
          <w:noProof/>
          <w:sz w:val="24"/>
          <w:szCs w:val="24"/>
          <w:lang w:eastAsia="es-ES_tradnl"/>
        </w:rPr>
      </w:pPr>
      <w:hyperlink w:anchor="_Toc523820248" w:history="1">
        <w:r w:rsidR="008E39AD" w:rsidRPr="008E39AD">
          <w:rPr>
            <w:rStyle w:val="Hipervnculo"/>
            <w:rFonts w:ascii="Arial" w:hAnsi="Arial" w:cs="Times New Roman (Cuerpo en alfa"/>
            <w:noProof/>
          </w:rPr>
          <w:t>Tabla 9: Caso de uso 4</w:t>
        </w:r>
        <w:r w:rsidR="008E39AD" w:rsidRPr="008E39AD">
          <w:rPr>
            <w:rFonts w:ascii="Arial" w:hAnsi="Arial" w:cs="Times New Roman (Cuerpo en alfa"/>
            <w:noProof/>
            <w:webHidden/>
          </w:rPr>
          <w:tab/>
        </w:r>
        <w:r w:rsidR="008E39AD" w:rsidRPr="008E39AD">
          <w:rPr>
            <w:rFonts w:ascii="Arial" w:hAnsi="Arial" w:cs="Times New Roman (Cuerpo en alfa"/>
            <w:noProof/>
            <w:webHidden/>
          </w:rPr>
          <w:fldChar w:fldCharType="begin"/>
        </w:r>
        <w:r w:rsidR="008E39AD" w:rsidRPr="008E39AD">
          <w:rPr>
            <w:rFonts w:ascii="Arial" w:hAnsi="Arial" w:cs="Times New Roman (Cuerpo en alfa"/>
            <w:noProof/>
            <w:webHidden/>
          </w:rPr>
          <w:instrText xml:space="preserve"> PAGEREF _Toc523820248 \h </w:instrText>
        </w:r>
        <w:r w:rsidR="008E39AD" w:rsidRPr="008E39AD">
          <w:rPr>
            <w:rFonts w:ascii="Arial" w:hAnsi="Arial" w:cs="Times New Roman (Cuerpo en alfa"/>
            <w:noProof/>
            <w:webHidden/>
          </w:rPr>
        </w:r>
        <w:r w:rsidR="008E39AD" w:rsidRPr="008E39AD">
          <w:rPr>
            <w:rFonts w:ascii="Arial" w:hAnsi="Arial" w:cs="Times New Roman (Cuerpo en alfa"/>
            <w:noProof/>
            <w:webHidden/>
          </w:rPr>
          <w:fldChar w:fldCharType="separate"/>
        </w:r>
        <w:r w:rsidR="00EF4284">
          <w:rPr>
            <w:rFonts w:ascii="Arial" w:hAnsi="Arial" w:cs="Times New Roman (Cuerpo en alfa"/>
            <w:noProof/>
            <w:webHidden/>
          </w:rPr>
          <w:t>31</w:t>
        </w:r>
        <w:r w:rsidR="008E39AD" w:rsidRPr="008E39AD">
          <w:rPr>
            <w:rFonts w:ascii="Arial" w:hAnsi="Arial" w:cs="Times New Roman (Cuerpo en alfa"/>
            <w:noProof/>
            <w:webHidden/>
          </w:rPr>
          <w:fldChar w:fldCharType="end"/>
        </w:r>
      </w:hyperlink>
    </w:p>
    <w:p w14:paraId="214E1848" w14:textId="007F42A6" w:rsidR="008E39AD" w:rsidRPr="008E39AD" w:rsidRDefault="009364C8">
      <w:pPr>
        <w:pStyle w:val="Tabladeilustraciones"/>
        <w:tabs>
          <w:tab w:val="right" w:leader="underscore" w:pos="9060"/>
        </w:tabs>
        <w:rPr>
          <w:rFonts w:ascii="Arial" w:eastAsiaTheme="minorEastAsia" w:hAnsi="Arial" w:cs="Times New Roman (Cuerpo en alfa"/>
          <w:i w:val="0"/>
          <w:iCs w:val="0"/>
          <w:noProof/>
          <w:sz w:val="24"/>
          <w:szCs w:val="24"/>
          <w:lang w:eastAsia="es-ES_tradnl"/>
        </w:rPr>
      </w:pPr>
      <w:hyperlink w:anchor="_Toc523820249" w:history="1">
        <w:r w:rsidR="008E39AD" w:rsidRPr="008E39AD">
          <w:rPr>
            <w:rStyle w:val="Hipervnculo"/>
            <w:rFonts w:ascii="Arial" w:hAnsi="Arial" w:cs="Times New Roman (Cuerpo en alfa"/>
            <w:noProof/>
          </w:rPr>
          <w:t>Tabla 10: Caso de uso 5</w:t>
        </w:r>
        <w:r w:rsidR="008E39AD" w:rsidRPr="008E39AD">
          <w:rPr>
            <w:rFonts w:ascii="Arial" w:hAnsi="Arial" w:cs="Times New Roman (Cuerpo en alfa"/>
            <w:noProof/>
            <w:webHidden/>
          </w:rPr>
          <w:tab/>
        </w:r>
        <w:r w:rsidR="008E39AD" w:rsidRPr="008E39AD">
          <w:rPr>
            <w:rFonts w:ascii="Arial" w:hAnsi="Arial" w:cs="Times New Roman (Cuerpo en alfa"/>
            <w:noProof/>
            <w:webHidden/>
          </w:rPr>
          <w:fldChar w:fldCharType="begin"/>
        </w:r>
        <w:r w:rsidR="008E39AD" w:rsidRPr="008E39AD">
          <w:rPr>
            <w:rFonts w:ascii="Arial" w:hAnsi="Arial" w:cs="Times New Roman (Cuerpo en alfa"/>
            <w:noProof/>
            <w:webHidden/>
          </w:rPr>
          <w:instrText xml:space="preserve"> PAGEREF _Toc523820249 \h </w:instrText>
        </w:r>
        <w:r w:rsidR="008E39AD" w:rsidRPr="008E39AD">
          <w:rPr>
            <w:rFonts w:ascii="Arial" w:hAnsi="Arial" w:cs="Times New Roman (Cuerpo en alfa"/>
            <w:noProof/>
            <w:webHidden/>
          </w:rPr>
        </w:r>
        <w:r w:rsidR="008E39AD" w:rsidRPr="008E39AD">
          <w:rPr>
            <w:rFonts w:ascii="Arial" w:hAnsi="Arial" w:cs="Times New Roman (Cuerpo en alfa"/>
            <w:noProof/>
            <w:webHidden/>
          </w:rPr>
          <w:fldChar w:fldCharType="separate"/>
        </w:r>
        <w:r w:rsidR="00EF4284">
          <w:rPr>
            <w:rFonts w:ascii="Arial" w:hAnsi="Arial" w:cs="Times New Roman (Cuerpo en alfa"/>
            <w:noProof/>
            <w:webHidden/>
          </w:rPr>
          <w:t>32</w:t>
        </w:r>
        <w:r w:rsidR="008E39AD" w:rsidRPr="008E39AD">
          <w:rPr>
            <w:rFonts w:ascii="Arial" w:hAnsi="Arial" w:cs="Times New Roman (Cuerpo en alfa"/>
            <w:noProof/>
            <w:webHidden/>
          </w:rPr>
          <w:fldChar w:fldCharType="end"/>
        </w:r>
      </w:hyperlink>
    </w:p>
    <w:p w14:paraId="4C064DFC" w14:textId="614A22C5" w:rsidR="008E39AD" w:rsidRPr="008E39AD" w:rsidRDefault="009364C8">
      <w:pPr>
        <w:pStyle w:val="Tabladeilustraciones"/>
        <w:tabs>
          <w:tab w:val="right" w:leader="underscore" w:pos="9060"/>
        </w:tabs>
        <w:rPr>
          <w:rFonts w:ascii="Arial" w:eastAsiaTheme="minorEastAsia" w:hAnsi="Arial" w:cs="Times New Roman (Cuerpo en alfa"/>
          <w:i w:val="0"/>
          <w:iCs w:val="0"/>
          <w:noProof/>
          <w:sz w:val="24"/>
          <w:szCs w:val="24"/>
          <w:lang w:eastAsia="es-ES_tradnl"/>
        </w:rPr>
      </w:pPr>
      <w:hyperlink w:anchor="_Toc523820250" w:history="1">
        <w:r w:rsidR="008E39AD" w:rsidRPr="008E39AD">
          <w:rPr>
            <w:rStyle w:val="Hipervnculo"/>
            <w:rFonts w:ascii="Arial" w:hAnsi="Arial" w:cs="Times New Roman (Cuerpo en alfa"/>
            <w:noProof/>
          </w:rPr>
          <w:t>Tabla 11: Requisito funcional 1</w:t>
        </w:r>
        <w:r w:rsidR="008E39AD" w:rsidRPr="008E39AD">
          <w:rPr>
            <w:rFonts w:ascii="Arial" w:hAnsi="Arial" w:cs="Times New Roman (Cuerpo en alfa"/>
            <w:noProof/>
            <w:webHidden/>
          </w:rPr>
          <w:tab/>
        </w:r>
        <w:r w:rsidR="008E39AD" w:rsidRPr="008E39AD">
          <w:rPr>
            <w:rFonts w:ascii="Arial" w:hAnsi="Arial" w:cs="Times New Roman (Cuerpo en alfa"/>
            <w:noProof/>
            <w:webHidden/>
          </w:rPr>
          <w:fldChar w:fldCharType="begin"/>
        </w:r>
        <w:r w:rsidR="008E39AD" w:rsidRPr="008E39AD">
          <w:rPr>
            <w:rFonts w:ascii="Arial" w:hAnsi="Arial" w:cs="Times New Roman (Cuerpo en alfa"/>
            <w:noProof/>
            <w:webHidden/>
          </w:rPr>
          <w:instrText xml:space="preserve"> PAGEREF _Toc523820250 \h </w:instrText>
        </w:r>
        <w:r w:rsidR="008E39AD" w:rsidRPr="008E39AD">
          <w:rPr>
            <w:rFonts w:ascii="Arial" w:hAnsi="Arial" w:cs="Times New Roman (Cuerpo en alfa"/>
            <w:noProof/>
            <w:webHidden/>
          </w:rPr>
        </w:r>
        <w:r w:rsidR="008E39AD" w:rsidRPr="008E39AD">
          <w:rPr>
            <w:rFonts w:ascii="Arial" w:hAnsi="Arial" w:cs="Times New Roman (Cuerpo en alfa"/>
            <w:noProof/>
            <w:webHidden/>
          </w:rPr>
          <w:fldChar w:fldCharType="separate"/>
        </w:r>
        <w:r w:rsidR="00EF4284">
          <w:rPr>
            <w:rFonts w:ascii="Arial" w:hAnsi="Arial" w:cs="Times New Roman (Cuerpo en alfa"/>
            <w:noProof/>
            <w:webHidden/>
          </w:rPr>
          <w:t>32</w:t>
        </w:r>
        <w:r w:rsidR="008E39AD" w:rsidRPr="008E39AD">
          <w:rPr>
            <w:rFonts w:ascii="Arial" w:hAnsi="Arial" w:cs="Times New Roman (Cuerpo en alfa"/>
            <w:noProof/>
            <w:webHidden/>
          </w:rPr>
          <w:fldChar w:fldCharType="end"/>
        </w:r>
      </w:hyperlink>
    </w:p>
    <w:p w14:paraId="28EA8F7F" w14:textId="11AD620C" w:rsidR="008E39AD" w:rsidRPr="008E39AD" w:rsidRDefault="009364C8">
      <w:pPr>
        <w:pStyle w:val="Tabladeilustraciones"/>
        <w:tabs>
          <w:tab w:val="right" w:leader="underscore" w:pos="9060"/>
        </w:tabs>
        <w:rPr>
          <w:rFonts w:ascii="Arial" w:eastAsiaTheme="minorEastAsia" w:hAnsi="Arial" w:cs="Times New Roman (Cuerpo en alfa"/>
          <w:i w:val="0"/>
          <w:iCs w:val="0"/>
          <w:noProof/>
          <w:sz w:val="24"/>
          <w:szCs w:val="24"/>
          <w:lang w:eastAsia="es-ES_tradnl"/>
        </w:rPr>
      </w:pPr>
      <w:hyperlink w:anchor="_Toc523820251" w:history="1">
        <w:r w:rsidR="008E39AD" w:rsidRPr="008E39AD">
          <w:rPr>
            <w:rStyle w:val="Hipervnculo"/>
            <w:rFonts w:ascii="Arial" w:hAnsi="Arial" w:cs="Times New Roman (Cuerpo en alfa"/>
            <w:noProof/>
          </w:rPr>
          <w:t>Tabla 12: Requisito funcional 2</w:t>
        </w:r>
        <w:r w:rsidR="008E39AD" w:rsidRPr="008E39AD">
          <w:rPr>
            <w:rFonts w:ascii="Arial" w:hAnsi="Arial" w:cs="Times New Roman (Cuerpo en alfa"/>
            <w:noProof/>
            <w:webHidden/>
          </w:rPr>
          <w:tab/>
        </w:r>
        <w:r w:rsidR="008E39AD" w:rsidRPr="008E39AD">
          <w:rPr>
            <w:rFonts w:ascii="Arial" w:hAnsi="Arial" w:cs="Times New Roman (Cuerpo en alfa"/>
            <w:noProof/>
            <w:webHidden/>
          </w:rPr>
          <w:fldChar w:fldCharType="begin"/>
        </w:r>
        <w:r w:rsidR="008E39AD" w:rsidRPr="008E39AD">
          <w:rPr>
            <w:rFonts w:ascii="Arial" w:hAnsi="Arial" w:cs="Times New Roman (Cuerpo en alfa"/>
            <w:noProof/>
            <w:webHidden/>
          </w:rPr>
          <w:instrText xml:space="preserve"> PAGEREF _Toc523820251 \h </w:instrText>
        </w:r>
        <w:r w:rsidR="008E39AD" w:rsidRPr="008E39AD">
          <w:rPr>
            <w:rFonts w:ascii="Arial" w:hAnsi="Arial" w:cs="Times New Roman (Cuerpo en alfa"/>
            <w:noProof/>
            <w:webHidden/>
          </w:rPr>
        </w:r>
        <w:r w:rsidR="008E39AD" w:rsidRPr="008E39AD">
          <w:rPr>
            <w:rFonts w:ascii="Arial" w:hAnsi="Arial" w:cs="Times New Roman (Cuerpo en alfa"/>
            <w:noProof/>
            <w:webHidden/>
          </w:rPr>
          <w:fldChar w:fldCharType="separate"/>
        </w:r>
        <w:r w:rsidR="00EF4284">
          <w:rPr>
            <w:rFonts w:ascii="Arial" w:hAnsi="Arial" w:cs="Times New Roman (Cuerpo en alfa"/>
            <w:noProof/>
            <w:webHidden/>
          </w:rPr>
          <w:t>33</w:t>
        </w:r>
        <w:r w:rsidR="008E39AD" w:rsidRPr="008E39AD">
          <w:rPr>
            <w:rFonts w:ascii="Arial" w:hAnsi="Arial" w:cs="Times New Roman (Cuerpo en alfa"/>
            <w:noProof/>
            <w:webHidden/>
          </w:rPr>
          <w:fldChar w:fldCharType="end"/>
        </w:r>
      </w:hyperlink>
    </w:p>
    <w:p w14:paraId="498FB189" w14:textId="0F6FC714" w:rsidR="008E39AD" w:rsidRPr="008E39AD" w:rsidRDefault="009364C8">
      <w:pPr>
        <w:pStyle w:val="Tabladeilustraciones"/>
        <w:tabs>
          <w:tab w:val="right" w:leader="underscore" w:pos="9060"/>
        </w:tabs>
        <w:rPr>
          <w:rFonts w:ascii="Arial" w:eastAsiaTheme="minorEastAsia" w:hAnsi="Arial" w:cs="Times New Roman (Cuerpo en alfa"/>
          <w:i w:val="0"/>
          <w:iCs w:val="0"/>
          <w:noProof/>
          <w:sz w:val="24"/>
          <w:szCs w:val="24"/>
          <w:lang w:eastAsia="es-ES_tradnl"/>
        </w:rPr>
      </w:pPr>
      <w:hyperlink w:anchor="_Toc523820252" w:history="1">
        <w:r w:rsidR="008E39AD" w:rsidRPr="008E39AD">
          <w:rPr>
            <w:rStyle w:val="Hipervnculo"/>
            <w:rFonts w:ascii="Arial" w:hAnsi="Arial" w:cs="Times New Roman (Cuerpo en alfa"/>
            <w:noProof/>
          </w:rPr>
          <w:t>Tabla 13: Requisito funcional 3</w:t>
        </w:r>
        <w:r w:rsidR="008E39AD" w:rsidRPr="008E39AD">
          <w:rPr>
            <w:rFonts w:ascii="Arial" w:hAnsi="Arial" w:cs="Times New Roman (Cuerpo en alfa"/>
            <w:noProof/>
            <w:webHidden/>
          </w:rPr>
          <w:tab/>
        </w:r>
        <w:r w:rsidR="008E39AD" w:rsidRPr="008E39AD">
          <w:rPr>
            <w:rFonts w:ascii="Arial" w:hAnsi="Arial" w:cs="Times New Roman (Cuerpo en alfa"/>
            <w:noProof/>
            <w:webHidden/>
          </w:rPr>
          <w:fldChar w:fldCharType="begin"/>
        </w:r>
        <w:r w:rsidR="008E39AD" w:rsidRPr="008E39AD">
          <w:rPr>
            <w:rFonts w:ascii="Arial" w:hAnsi="Arial" w:cs="Times New Roman (Cuerpo en alfa"/>
            <w:noProof/>
            <w:webHidden/>
          </w:rPr>
          <w:instrText xml:space="preserve"> PAGEREF _Toc523820252 \h </w:instrText>
        </w:r>
        <w:r w:rsidR="008E39AD" w:rsidRPr="008E39AD">
          <w:rPr>
            <w:rFonts w:ascii="Arial" w:hAnsi="Arial" w:cs="Times New Roman (Cuerpo en alfa"/>
            <w:noProof/>
            <w:webHidden/>
          </w:rPr>
        </w:r>
        <w:r w:rsidR="008E39AD" w:rsidRPr="008E39AD">
          <w:rPr>
            <w:rFonts w:ascii="Arial" w:hAnsi="Arial" w:cs="Times New Roman (Cuerpo en alfa"/>
            <w:noProof/>
            <w:webHidden/>
          </w:rPr>
          <w:fldChar w:fldCharType="separate"/>
        </w:r>
        <w:r w:rsidR="00EF4284">
          <w:rPr>
            <w:rFonts w:ascii="Arial" w:hAnsi="Arial" w:cs="Times New Roman (Cuerpo en alfa"/>
            <w:noProof/>
            <w:webHidden/>
          </w:rPr>
          <w:t>33</w:t>
        </w:r>
        <w:r w:rsidR="008E39AD" w:rsidRPr="008E39AD">
          <w:rPr>
            <w:rFonts w:ascii="Arial" w:hAnsi="Arial" w:cs="Times New Roman (Cuerpo en alfa"/>
            <w:noProof/>
            <w:webHidden/>
          </w:rPr>
          <w:fldChar w:fldCharType="end"/>
        </w:r>
      </w:hyperlink>
    </w:p>
    <w:p w14:paraId="289AA9AA" w14:textId="4C37E7DC" w:rsidR="008E39AD" w:rsidRPr="008E39AD" w:rsidRDefault="009364C8">
      <w:pPr>
        <w:pStyle w:val="Tabladeilustraciones"/>
        <w:tabs>
          <w:tab w:val="right" w:leader="underscore" w:pos="9060"/>
        </w:tabs>
        <w:rPr>
          <w:rFonts w:ascii="Arial" w:eastAsiaTheme="minorEastAsia" w:hAnsi="Arial" w:cs="Times New Roman (Cuerpo en alfa"/>
          <w:i w:val="0"/>
          <w:iCs w:val="0"/>
          <w:noProof/>
          <w:sz w:val="24"/>
          <w:szCs w:val="24"/>
          <w:lang w:eastAsia="es-ES_tradnl"/>
        </w:rPr>
      </w:pPr>
      <w:hyperlink w:anchor="_Toc523820253" w:history="1">
        <w:r w:rsidR="008E39AD" w:rsidRPr="008E39AD">
          <w:rPr>
            <w:rStyle w:val="Hipervnculo"/>
            <w:rFonts w:ascii="Arial" w:hAnsi="Arial" w:cs="Times New Roman (Cuerpo en alfa"/>
            <w:noProof/>
          </w:rPr>
          <w:t>Tabla 14: Requisito funcional 4</w:t>
        </w:r>
        <w:r w:rsidR="008E39AD" w:rsidRPr="008E39AD">
          <w:rPr>
            <w:rFonts w:ascii="Arial" w:hAnsi="Arial" w:cs="Times New Roman (Cuerpo en alfa"/>
            <w:noProof/>
            <w:webHidden/>
          </w:rPr>
          <w:tab/>
        </w:r>
        <w:r w:rsidR="008E39AD" w:rsidRPr="008E39AD">
          <w:rPr>
            <w:rFonts w:ascii="Arial" w:hAnsi="Arial" w:cs="Times New Roman (Cuerpo en alfa"/>
            <w:noProof/>
            <w:webHidden/>
          </w:rPr>
          <w:fldChar w:fldCharType="begin"/>
        </w:r>
        <w:r w:rsidR="008E39AD" w:rsidRPr="008E39AD">
          <w:rPr>
            <w:rFonts w:ascii="Arial" w:hAnsi="Arial" w:cs="Times New Roman (Cuerpo en alfa"/>
            <w:noProof/>
            <w:webHidden/>
          </w:rPr>
          <w:instrText xml:space="preserve"> PAGEREF _Toc523820253 \h </w:instrText>
        </w:r>
        <w:r w:rsidR="008E39AD" w:rsidRPr="008E39AD">
          <w:rPr>
            <w:rFonts w:ascii="Arial" w:hAnsi="Arial" w:cs="Times New Roman (Cuerpo en alfa"/>
            <w:noProof/>
            <w:webHidden/>
          </w:rPr>
        </w:r>
        <w:r w:rsidR="008E39AD" w:rsidRPr="008E39AD">
          <w:rPr>
            <w:rFonts w:ascii="Arial" w:hAnsi="Arial" w:cs="Times New Roman (Cuerpo en alfa"/>
            <w:noProof/>
            <w:webHidden/>
          </w:rPr>
          <w:fldChar w:fldCharType="separate"/>
        </w:r>
        <w:r w:rsidR="00EF4284">
          <w:rPr>
            <w:rFonts w:ascii="Arial" w:hAnsi="Arial" w:cs="Times New Roman (Cuerpo en alfa"/>
            <w:noProof/>
            <w:webHidden/>
          </w:rPr>
          <w:t>33</w:t>
        </w:r>
        <w:r w:rsidR="008E39AD" w:rsidRPr="008E39AD">
          <w:rPr>
            <w:rFonts w:ascii="Arial" w:hAnsi="Arial" w:cs="Times New Roman (Cuerpo en alfa"/>
            <w:noProof/>
            <w:webHidden/>
          </w:rPr>
          <w:fldChar w:fldCharType="end"/>
        </w:r>
      </w:hyperlink>
    </w:p>
    <w:p w14:paraId="506BB0E1" w14:textId="3F3171FF" w:rsidR="008E39AD" w:rsidRPr="008E39AD" w:rsidRDefault="009364C8">
      <w:pPr>
        <w:pStyle w:val="Tabladeilustraciones"/>
        <w:tabs>
          <w:tab w:val="right" w:leader="underscore" w:pos="9060"/>
        </w:tabs>
        <w:rPr>
          <w:rFonts w:ascii="Arial" w:eastAsiaTheme="minorEastAsia" w:hAnsi="Arial" w:cs="Times New Roman (Cuerpo en alfa"/>
          <w:i w:val="0"/>
          <w:iCs w:val="0"/>
          <w:noProof/>
          <w:sz w:val="24"/>
          <w:szCs w:val="24"/>
          <w:lang w:eastAsia="es-ES_tradnl"/>
        </w:rPr>
      </w:pPr>
      <w:hyperlink w:anchor="_Toc523820254" w:history="1">
        <w:r w:rsidR="008E39AD" w:rsidRPr="008E39AD">
          <w:rPr>
            <w:rStyle w:val="Hipervnculo"/>
            <w:rFonts w:ascii="Arial" w:hAnsi="Arial" w:cs="Times New Roman (Cuerpo en alfa"/>
            <w:noProof/>
          </w:rPr>
          <w:t>Tabla 15: Requisito funcional 5</w:t>
        </w:r>
        <w:r w:rsidR="008E39AD" w:rsidRPr="008E39AD">
          <w:rPr>
            <w:rFonts w:ascii="Arial" w:hAnsi="Arial" w:cs="Times New Roman (Cuerpo en alfa"/>
            <w:noProof/>
            <w:webHidden/>
          </w:rPr>
          <w:tab/>
        </w:r>
        <w:r w:rsidR="008E39AD" w:rsidRPr="008E39AD">
          <w:rPr>
            <w:rFonts w:ascii="Arial" w:hAnsi="Arial" w:cs="Times New Roman (Cuerpo en alfa"/>
            <w:noProof/>
            <w:webHidden/>
          </w:rPr>
          <w:fldChar w:fldCharType="begin"/>
        </w:r>
        <w:r w:rsidR="008E39AD" w:rsidRPr="008E39AD">
          <w:rPr>
            <w:rFonts w:ascii="Arial" w:hAnsi="Arial" w:cs="Times New Roman (Cuerpo en alfa"/>
            <w:noProof/>
            <w:webHidden/>
          </w:rPr>
          <w:instrText xml:space="preserve"> PAGEREF _Toc523820254 \h </w:instrText>
        </w:r>
        <w:r w:rsidR="008E39AD" w:rsidRPr="008E39AD">
          <w:rPr>
            <w:rFonts w:ascii="Arial" w:hAnsi="Arial" w:cs="Times New Roman (Cuerpo en alfa"/>
            <w:noProof/>
            <w:webHidden/>
          </w:rPr>
        </w:r>
        <w:r w:rsidR="008E39AD" w:rsidRPr="008E39AD">
          <w:rPr>
            <w:rFonts w:ascii="Arial" w:hAnsi="Arial" w:cs="Times New Roman (Cuerpo en alfa"/>
            <w:noProof/>
            <w:webHidden/>
          </w:rPr>
          <w:fldChar w:fldCharType="separate"/>
        </w:r>
        <w:r w:rsidR="00EF4284">
          <w:rPr>
            <w:rFonts w:ascii="Arial" w:hAnsi="Arial" w:cs="Times New Roman (Cuerpo en alfa"/>
            <w:noProof/>
            <w:webHidden/>
          </w:rPr>
          <w:t>33</w:t>
        </w:r>
        <w:r w:rsidR="008E39AD" w:rsidRPr="008E39AD">
          <w:rPr>
            <w:rFonts w:ascii="Arial" w:hAnsi="Arial" w:cs="Times New Roman (Cuerpo en alfa"/>
            <w:noProof/>
            <w:webHidden/>
          </w:rPr>
          <w:fldChar w:fldCharType="end"/>
        </w:r>
      </w:hyperlink>
    </w:p>
    <w:p w14:paraId="4E6D8493" w14:textId="2E1A43B1" w:rsidR="008E39AD" w:rsidRPr="008E39AD" w:rsidRDefault="009364C8">
      <w:pPr>
        <w:pStyle w:val="Tabladeilustraciones"/>
        <w:tabs>
          <w:tab w:val="right" w:leader="underscore" w:pos="9060"/>
        </w:tabs>
        <w:rPr>
          <w:rFonts w:ascii="Arial" w:eastAsiaTheme="minorEastAsia" w:hAnsi="Arial" w:cs="Times New Roman (Cuerpo en alfa"/>
          <w:i w:val="0"/>
          <w:iCs w:val="0"/>
          <w:noProof/>
          <w:sz w:val="24"/>
          <w:szCs w:val="24"/>
          <w:lang w:eastAsia="es-ES_tradnl"/>
        </w:rPr>
      </w:pPr>
      <w:hyperlink w:anchor="_Toc523820255" w:history="1">
        <w:r w:rsidR="008E39AD" w:rsidRPr="008E39AD">
          <w:rPr>
            <w:rStyle w:val="Hipervnculo"/>
            <w:rFonts w:ascii="Arial" w:hAnsi="Arial" w:cs="Times New Roman (Cuerpo en alfa"/>
            <w:noProof/>
          </w:rPr>
          <w:t>Tabla 16: Requisito funcional 6</w:t>
        </w:r>
        <w:r w:rsidR="008E39AD" w:rsidRPr="008E39AD">
          <w:rPr>
            <w:rFonts w:ascii="Arial" w:hAnsi="Arial" w:cs="Times New Roman (Cuerpo en alfa"/>
            <w:noProof/>
            <w:webHidden/>
          </w:rPr>
          <w:tab/>
        </w:r>
        <w:r w:rsidR="008E39AD" w:rsidRPr="008E39AD">
          <w:rPr>
            <w:rFonts w:ascii="Arial" w:hAnsi="Arial" w:cs="Times New Roman (Cuerpo en alfa"/>
            <w:noProof/>
            <w:webHidden/>
          </w:rPr>
          <w:fldChar w:fldCharType="begin"/>
        </w:r>
        <w:r w:rsidR="008E39AD" w:rsidRPr="008E39AD">
          <w:rPr>
            <w:rFonts w:ascii="Arial" w:hAnsi="Arial" w:cs="Times New Roman (Cuerpo en alfa"/>
            <w:noProof/>
            <w:webHidden/>
          </w:rPr>
          <w:instrText xml:space="preserve"> PAGEREF _Toc523820255 \h </w:instrText>
        </w:r>
        <w:r w:rsidR="008E39AD" w:rsidRPr="008E39AD">
          <w:rPr>
            <w:rFonts w:ascii="Arial" w:hAnsi="Arial" w:cs="Times New Roman (Cuerpo en alfa"/>
            <w:noProof/>
            <w:webHidden/>
          </w:rPr>
        </w:r>
        <w:r w:rsidR="008E39AD" w:rsidRPr="008E39AD">
          <w:rPr>
            <w:rFonts w:ascii="Arial" w:hAnsi="Arial" w:cs="Times New Roman (Cuerpo en alfa"/>
            <w:noProof/>
            <w:webHidden/>
          </w:rPr>
          <w:fldChar w:fldCharType="separate"/>
        </w:r>
        <w:r w:rsidR="00EF4284">
          <w:rPr>
            <w:rFonts w:ascii="Arial" w:hAnsi="Arial" w:cs="Times New Roman (Cuerpo en alfa"/>
            <w:noProof/>
            <w:webHidden/>
          </w:rPr>
          <w:t>34</w:t>
        </w:r>
        <w:r w:rsidR="008E39AD" w:rsidRPr="008E39AD">
          <w:rPr>
            <w:rFonts w:ascii="Arial" w:hAnsi="Arial" w:cs="Times New Roman (Cuerpo en alfa"/>
            <w:noProof/>
            <w:webHidden/>
          </w:rPr>
          <w:fldChar w:fldCharType="end"/>
        </w:r>
      </w:hyperlink>
    </w:p>
    <w:p w14:paraId="5A83D743" w14:textId="17A18123" w:rsidR="008E39AD" w:rsidRPr="008E39AD" w:rsidRDefault="009364C8">
      <w:pPr>
        <w:pStyle w:val="Tabladeilustraciones"/>
        <w:tabs>
          <w:tab w:val="right" w:leader="underscore" w:pos="9060"/>
        </w:tabs>
        <w:rPr>
          <w:rFonts w:ascii="Arial" w:eastAsiaTheme="minorEastAsia" w:hAnsi="Arial" w:cs="Times New Roman (Cuerpo en alfa"/>
          <w:i w:val="0"/>
          <w:iCs w:val="0"/>
          <w:noProof/>
          <w:sz w:val="24"/>
          <w:szCs w:val="24"/>
          <w:lang w:eastAsia="es-ES_tradnl"/>
        </w:rPr>
      </w:pPr>
      <w:hyperlink w:anchor="_Toc523820256" w:history="1">
        <w:r w:rsidR="008E39AD" w:rsidRPr="008E39AD">
          <w:rPr>
            <w:rStyle w:val="Hipervnculo"/>
            <w:rFonts w:ascii="Arial" w:hAnsi="Arial" w:cs="Times New Roman (Cuerpo en alfa"/>
            <w:noProof/>
          </w:rPr>
          <w:t>Tabla 17: Requisito funcional 7</w:t>
        </w:r>
        <w:r w:rsidR="008E39AD" w:rsidRPr="008E39AD">
          <w:rPr>
            <w:rFonts w:ascii="Arial" w:hAnsi="Arial" w:cs="Times New Roman (Cuerpo en alfa"/>
            <w:noProof/>
            <w:webHidden/>
          </w:rPr>
          <w:tab/>
        </w:r>
        <w:r w:rsidR="008E39AD" w:rsidRPr="008E39AD">
          <w:rPr>
            <w:rFonts w:ascii="Arial" w:hAnsi="Arial" w:cs="Times New Roman (Cuerpo en alfa"/>
            <w:noProof/>
            <w:webHidden/>
          </w:rPr>
          <w:fldChar w:fldCharType="begin"/>
        </w:r>
        <w:r w:rsidR="008E39AD" w:rsidRPr="008E39AD">
          <w:rPr>
            <w:rFonts w:ascii="Arial" w:hAnsi="Arial" w:cs="Times New Roman (Cuerpo en alfa"/>
            <w:noProof/>
            <w:webHidden/>
          </w:rPr>
          <w:instrText xml:space="preserve"> PAGEREF _Toc523820256 \h </w:instrText>
        </w:r>
        <w:r w:rsidR="008E39AD" w:rsidRPr="008E39AD">
          <w:rPr>
            <w:rFonts w:ascii="Arial" w:hAnsi="Arial" w:cs="Times New Roman (Cuerpo en alfa"/>
            <w:noProof/>
            <w:webHidden/>
          </w:rPr>
        </w:r>
        <w:r w:rsidR="008E39AD" w:rsidRPr="008E39AD">
          <w:rPr>
            <w:rFonts w:ascii="Arial" w:hAnsi="Arial" w:cs="Times New Roman (Cuerpo en alfa"/>
            <w:noProof/>
            <w:webHidden/>
          </w:rPr>
          <w:fldChar w:fldCharType="separate"/>
        </w:r>
        <w:r w:rsidR="00EF4284">
          <w:rPr>
            <w:rFonts w:ascii="Arial" w:hAnsi="Arial" w:cs="Times New Roman (Cuerpo en alfa"/>
            <w:noProof/>
            <w:webHidden/>
          </w:rPr>
          <w:t>34</w:t>
        </w:r>
        <w:r w:rsidR="008E39AD" w:rsidRPr="008E39AD">
          <w:rPr>
            <w:rFonts w:ascii="Arial" w:hAnsi="Arial" w:cs="Times New Roman (Cuerpo en alfa"/>
            <w:noProof/>
            <w:webHidden/>
          </w:rPr>
          <w:fldChar w:fldCharType="end"/>
        </w:r>
      </w:hyperlink>
    </w:p>
    <w:p w14:paraId="0EE619B5" w14:textId="4130C34C" w:rsidR="008E39AD" w:rsidRPr="008E39AD" w:rsidRDefault="009364C8">
      <w:pPr>
        <w:pStyle w:val="Tabladeilustraciones"/>
        <w:tabs>
          <w:tab w:val="right" w:leader="underscore" w:pos="9060"/>
        </w:tabs>
        <w:rPr>
          <w:rFonts w:ascii="Arial" w:eastAsiaTheme="minorEastAsia" w:hAnsi="Arial" w:cs="Times New Roman (Cuerpo en alfa"/>
          <w:i w:val="0"/>
          <w:iCs w:val="0"/>
          <w:noProof/>
          <w:sz w:val="24"/>
          <w:szCs w:val="24"/>
          <w:lang w:eastAsia="es-ES_tradnl"/>
        </w:rPr>
      </w:pPr>
      <w:hyperlink w:anchor="_Toc523820257" w:history="1">
        <w:r w:rsidR="008E39AD" w:rsidRPr="008E39AD">
          <w:rPr>
            <w:rStyle w:val="Hipervnculo"/>
            <w:rFonts w:ascii="Arial" w:hAnsi="Arial" w:cs="Times New Roman (Cuerpo en alfa"/>
            <w:noProof/>
          </w:rPr>
          <w:t>Tabla 18: Requisito funcional 8</w:t>
        </w:r>
        <w:r w:rsidR="008E39AD" w:rsidRPr="008E39AD">
          <w:rPr>
            <w:rFonts w:ascii="Arial" w:hAnsi="Arial" w:cs="Times New Roman (Cuerpo en alfa"/>
            <w:noProof/>
            <w:webHidden/>
          </w:rPr>
          <w:tab/>
        </w:r>
        <w:r w:rsidR="008E39AD" w:rsidRPr="008E39AD">
          <w:rPr>
            <w:rFonts w:ascii="Arial" w:hAnsi="Arial" w:cs="Times New Roman (Cuerpo en alfa"/>
            <w:noProof/>
            <w:webHidden/>
          </w:rPr>
          <w:fldChar w:fldCharType="begin"/>
        </w:r>
        <w:r w:rsidR="008E39AD" w:rsidRPr="008E39AD">
          <w:rPr>
            <w:rFonts w:ascii="Arial" w:hAnsi="Arial" w:cs="Times New Roman (Cuerpo en alfa"/>
            <w:noProof/>
            <w:webHidden/>
          </w:rPr>
          <w:instrText xml:space="preserve"> PAGEREF _Toc523820257 \h </w:instrText>
        </w:r>
        <w:r w:rsidR="008E39AD" w:rsidRPr="008E39AD">
          <w:rPr>
            <w:rFonts w:ascii="Arial" w:hAnsi="Arial" w:cs="Times New Roman (Cuerpo en alfa"/>
            <w:noProof/>
            <w:webHidden/>
          </w:rPr>
        </w:r>
        <w:r w:rsidR="008E39AD" w:rsidRPr="008E39AD">
          <w:rPr>
            <w:rFonts w:ascii="Arial" w:hAnsi="Arial" w:cs="Times New Roman (Cuerpo en alfa"/>
            <w:noProof/>
            <w:webHidden/>
          </w:rPr>
          <w:fldChar w:fldCharType="separate"/>
        </w:r>
        <w:r w:rsidR="00EF4284">
          <w:rPr>
            <w:rFonts w:ascii="Arial" w:hAnsi="Arial" w:cs="Times New Roman (Cuerpo en alfa"/>
            <w:noProof/>
            <w:webHidden/>
          </w:rPr>
          <w:t>34</w:t>
        </w:r>
        <w:r w:rsidR="008E39AD" w:rsidRPr="008E39AD">
          <w:rPr>
            <w:rFonts w:ascii="Arial" w:hAnsi="Arial" w:cs="Times New Roman (Cuerpo en alfa"/>
            <w:noProof/>
            <w:webHidden/>
          </w:rPr>
          <w:fldChar w:fldCharType="end"/>
        </w:r>
      </w:hyperlink>
    </w:p>
    <w:p w14:paraId="2C74EB9A" w14:textId="795EF8E1" w:rsidR="008E39AD" w:rsidRPr="008E39AD" w:rsidRDefault="009364C8">
      <w:pPr>
        <w:pStyle w:val="Tabladeilustraciones"/>
        <w:tabs>
          <w:tab w:val="right" w:leader="underscore" w:pos="9060"/>
        </w:tabs>
        <w:rPr>
          <w:rFonts w:ascii="Arial" w:eastAsiaTheme="minorEastAsia" w:hAnsi="Arial" w:cs="Times New Roman (Cuerpo en alfa"/>
          <w:i w:val="0"/>
          <w:iCs w:val="0"/>
          <w:noProof/>
          <w:sz w:val="24"/>
          <w:szCs w:val="24"/>
          <w:lang w:eastAsia="es-ES_tradnl"/>
        </w:rPr>
      </w:pPr>
      <w:hyperlink w:anchor="_Toc523820258" w:history="1">
        <w:r w:rsidR="008E39AD" w:rsidRPr="008E39AD">
          <w:rPr>
            <w:rStyle w:val="Hipervnculo"/>
            <w:rFonts w:ascii="Arial" w:hAnsi="Arial" w:cs="Times New Roman (Cuerpo en alfa"/>
            <w:noProof/>
          </w:rPr>
          <w:t>Tabla 19: Requisito funcional 9</w:t>
        </w:r>
        <w:r w:rsidR="008E39AD" w:rsidRPr="008E39AD">
          <w:rPr>
            <w:rFonts w:ascii="Arial" w:hAnsi="Arial" w:cs="Times New Roman (Cuerpo en alfa"/>
            <w:noProof/>
            <w:webHidden/>
          </w:rPr>
          <w:tab/>
        </w:r>
        <w:r w:rsidR="008E39AD" w:rsidRPr="008E39AD">
          <w:rPr>
            <w:rFonts w:ascii="Arial" w:hAnsi="Arial" w:cs="Times New Roman (Cuerpo en alfa"/>
            <w:noProof/>
            <w:webHidden/>
          </w:rPr>
          <w:fldChar w:fldCharType="begin"/>
        </w:r>
        <w:r w:rsidR="008E39AD" w:rsidRPr="008E39AD">
          <w:rPr>
            <w:rFonts w:ascii="Arial" w:hAnsi="Arial" w:cs="Times New Roman (Cuerpo en alfa"/>
            <w:noProof/>
            <w:webHidden/>
          </w:rPr>
          <w:instrText xml:space="preserve"> PAGEREF _Toc523820258 \h </w:instrText>
        </w:r>
        <w:r w:rsidR="008E39AD" w:rsidRPr="008E39AD">
          <w:rPr>
            <w:rFonts w:ascii="Arial" w:hAnsi="Arial" w:cs="Times New Roman (Cuerpo en alfa"/>
            <w:noProof/>
            <w:webHidden/>
          </w:rPr>
        </w:r>
        <w:r w:rsidR="008E39AD" w:rsidRPr="008E39AD">
          <w:rPr>
            <w:rFonts w:ascii="Arial" w:hAnsi="Arial" w:cs="Times New Roman (Cuerpo en alfa"/>
            <w:noProof/>
            <w:webHidden/>
          </w:rPr>
          <w:fldChar w:fldCharType="separate"/>
        </w:r>
        <w:r w:rsidR="00EF4284">
          <w:rPr>
            <w:rFonts w:ascii="Arial" w:hAnsi="Arial" w:cs="Times New Roman (Cuerpo en alfa"/>
            <w:noProof/>
            <w:webHidden/>
          </w:rPr>
          <w:t>34</w:t>
        </w:r>
        <w:r w:rsidR="008E39AD" w:rsidRPr="008E39AD">
          <w:rPr>
            <w:rFonts w:ascii="Arial" w:hAnsi="Arial" w:cs="Times New Roman (Cuerpo en alfa"/>
            <w:noProof/>
            <w:webHidden/>
          </w:rPr>
          <w:fldChar w:fldCharType="end"/>
        </w:r>
      </w:hyperlink>
    </w:p>
    <w:p w14:paraId="1C7F4B4A" w14:textId="4B2A7A61" w:rsidR="008E39AD" w:rsidRPr="008E39AD" w:rsidRDefault="009364C8">
      <w:pPr>
        <w:pStyle w:val="Tabladeilustraciones"/>
        <w:tabs>
          <w:tab w:val="right" w:leader="underscore" w:pos="9060"/>
        </w:tabs>
        <w:rPr>
          <w:rFonts w:ascii="Arial" w:eastAsiaTheme="minorEastAsia" w:hAnsi="Arial" w:cs="Times New Roman (Cuerpo en alfa"/>
          <w:i w:val="0"/>
          <w:iCs w:val="0"/>
          <w:noProof/>
          <w:sz w:val="24"/>
          <w:szCs w:val="24"/>
          <w:lang w:eastAsia="es-ES_tradnl"/>
        </w:rPr>
      </w:pPr>
      <w:hyperlink w:anchor="_Toc523820259" w:history="1">
        <w:r w:rsidR="008E39AD" w:rsidRPr="008E39AD">
          <w:rPr>
            <w:rStyle w:val="Hipervnculo"/>
            <w:rFonts w:ascii="Arial" w:hAnsi="Arial" w:cs="Times New Roman (Cuerpo en alfa"/>
            <w:noProof/>
          </w:rPr>
          <w:t>Tabla 20: Requisito funcional 10</w:t>
        </w:r>
        <w:r w:rsidR="008E39AD" w:rsidRPr="008E39AD">
          <w:rPr>
            <w:rFonts w:ascii="Arial" w:hAnsi="Arial" w:cs="Times New Roman (Cuerpo en alfa"/>
            <w:noProof/>
            <w:webHidden/>
          </w:rPr>
          <w:tab/>
        </w:r>
        <w:r w:rsidR="008E39AD" w:rsidRPr="008E39AD">
          <w:rPr>
            <w:rFonts w:ascii="Arial" w:hAnsi="Arial" w:cs="Times New Roman (Cuerpo en alfa"/>
            <w:noProof/>
            <w:webHidden/>
          </w:rPr>
          <w:fldChar w:fldCharType="begin"/>
        </w:r>
        <w:r w:rsidR="008E39AD" w:rsidRPr="008E39AD">
          <w:rPr>
            <w:rFonts w:ascii="Arial" w:hAnsi="Arial" w:cs="Times New Roman (Cuerpo en alfa"/>
            <w:noProof/>
            <w:webHidden/>
          </w:rPr>
          <w:instrText xml:space="preserve"> PAGEREF _Toc523820259 \h </w:instrText>
        </w:r>
        <w:r w:rsidR="008E39AD" w:rsidRPr="008E39AD">
          <w:rPr>
            <w:rFonts w:ascii="Arial" w:hAnsi="Arial" w:cs="Times New Roman (Cuerpo en alfa"/>
            <w:noProof/>
            <w:webHidden/>
          </w:rPr>
        </w:r>
        <w:r w:rsidR="008E39AD" w:rsidRPr="008E39AD">
          <w:rPr>
            <w:rFonts w:ascii="Arial" w:hAnsi="Arial" w:cs="Times New Roman (Cuerpo en alfa"/>
            <w:noProof/>
            <w:webHidden/>
          </w:rPr>
          <w:fldChar w:fldCharType="separate"/>
        </w:r>
        <w:r w:rsidR="00EF4284">
          <w:rPr>
            <w:rFonts w:ascii="Arial" w:hAnsi="Arial" w:cs="Times New Roman (Cuerpo en alfa"/>
            <w:noProof/>
            <w:webHidden/>
          </w:rPr>
          <w:t>35</w:t>
        </w:r>
        <w:r w:rsidR="008E39AD" w:rsidRPr="008E39AD">
          <w:rPr>
            <w:rFonts w:ascii="Arial" w:hAnsi="Arial" w:cs="Times New Roman (Cuerpo en alfa"/>
            <w:noProof/>
            <w:webHidden/>
          </w:rPr>
          <w:fldChar w:fldCharType="end"/>
        </w:r>
      </w:hyperlink>
    </w:p>
    <w:p w14:paraId="5A780F47" w14:textId="59665F4C" w:rsidR="008E39AD" w:rsidRPr="008E39AD" w:rsidRDefault="009364C8">
      <w:pPr>
        <w:pStyle w:val="Tabladeilustraciones"/>
        <w:tabs>
          <w:tab w:val="right" w:leader="underscore" w:pos="9060"/>
        </w:tabs>
        <w:rPr>
          <w:rFonts w:ascii="Arial" w:eastAsiaTheme="minorEastAsia" w:hAnsi="Arial" w:cs="Times New Roman (Cuerpo en alfa"/>
          <w:i w:val="0"/>
          <w:iCs w:val="0"/>
          <w:noProof/>
          <w:sz w:val="24"/>
          <w:szCs w:val="24"/>
          <w:lang w:eastAsia="es-ES_tradnl"/>
        </w:rPr>
      </w:pPr>
      <w:hyperlink w:anchor="_Toc523820260" w:history="1">
        <w:r w:rsidR="008E39AD" w:rsidRPr="008E39AD">
          <w:rPr>
            <w:rStyle w:val="Hipervnculo"/>
            <w:rFonts w:ascii="Arial" w:hAnsi="Arial" w:cs="Times New Roman (Cuerpo en alfa"/>
            <w:noProof/>
          </w:rPr>
          <w:t>Tabla 21: Requisito no funcional 1</w:t>
        </w:r>
        <w:r w:rsidR="008E39AD" w:rsidRPr="008E39AD">
          <w:rPr>
            <w:rFonts w:ascii="Arial" w:hAnsi="Arial" w:cs="Times New Roman (Cuerpo en alfa"/>
            <w:noProof/>
            <w:webHidden/>
          </w:rPr>
          <w:tab/>
        </w:r>
        <w:r w:rsidR="008E39AD" w:rsidRPr="008E39AD">
          <w:rPr>
            <w:rFonts w:ascii="Arial" w:hAnsi="Arial" w:cs="Times New Roman (Cuerpo en alfa"/>
            <w:noProof/>
            <w:webHidden/>
          </w:rPr>
          <w:fldChar w:fldCharType="begin"/>
        </w:r>
        <w:r w:rsidR="008E39AD" w:rsidRPr="008E39AD">
          <w:rPr>
            <w:rFonts w:ascii="Arial" w:hAnsi="Arial" w:cs="Times New Roman (Cuerpo en alfa"/>
            <w:noProof/>
            <w:webHidden/>
          </w:rPr>
          <w:instrText xml:space="preserve"> PAGEREF _Toc523820260 \h </w:instrText>
        </w:r>
        <w:r w:rsidR="008E39AD" w:rsidRPr="008E39AD">
          <w:rPr>
            <w:rFonts w:ascii="Arial" w:hAnsi="Arial" w:cs="Times New Roman (Cuerpo en alfa"/>
            <w:noProof/>
            <w:webHidden/>
          </w:rPr>
        </w:r>
        <w:r w:rsidR="008E39AD" w:rsidRPr="008E39AD">
          <w:rPr>
            <w:rFonts w:ascii="Arial" w:hAnsi="Arial" w:cs="Times New Roman (Cuerpo en alfa"/>
            <w:noProof/>
            <w:webHidden/>
          </w:rPr>
          <w:fldChar w:fldCharType="separate"/>
        </w:r>
        <w:r w:rsidR="00EF4284">
          <w:rPr>
            <w:rFonts w:ascii="Arial" w:hAnsi="Arial" w:cs="Times New Roman (Cuerpo en alfa"/>
            <w:noProof/>
            <w:webHidden/>
          </w:rPr>
          <w:t>35</w:t>
        </w:r>
        <w:r w:rsidR="008E39AD" w:rsidRPr="008E39AD">
          <w:rPr>
            <w:rFonts w:ascii="Arial" w:hAnsi="Arial" w:cs="Times New Roman (Cuerpo en alfa"/>
            <w:noProof/>
            <w:webHidden/>
          </w:rPr>
          <w:fldChar w:fldCharType="end"/>
        </w:r>
      </w:hyperlink>
    </w:p>
    <w:p w14:paraId="4AEEF5E0" w14:textId="3E2A439E" w:rsidR="008E39AD" w:rsidRPr="008E39AD" w:rsidRDefault="009364C8">
      <w:pPr>
        <w:pStyle w:val="Tabladeilustraciones"/>
        <w:tabs>
          <w:tab w:val="right" w:leader="underscore" w:pos="9060"/>
        </w:tabs>
        <w:rPr>
          <w:rFonts w:ascii="Arial" w:eastAsiaTheme="minorEastAsia" w:hAnsi="Arial" w:cs="Times New Roman (Cuerpo en alfa"/>
          <w:i w:val="0"/>
          <w:iCs w:val="0"/>
          <w:noProof/>
          <w:sz w:val="24"/>
          <w:szCs w:val="24"/>
          <w:lang w:eastAsia="es-ES_tradnl"/>
        </w:rPr>
      </w:pPr>
      <w:hyperlink w:anchor="_Toc523820261" w:history="1">
        <w:r w:rsidR="008E39AD" w:rsidRPr="008E39AD">
          <w:rPr>
            <w:rStyle w:val="Hipervnculo"/>
            <w:rFonts w:ascii="Arial" w:hAnsi="Arial" w:cs="Times New Roman (Cuerpo en alfa"/>
            <w:noProof/>
          </w:rPr>
          <w:t>Tabla 22: Requisito no funcional 2</w:t>
        </w:r>
        <w:r w:rsidR="008E39AD" w:rsidRPr="008E39AD">
          <w:rPr>
            <w:rFonts w:ascii="Arial" w:hAnsi="Arial" w:cs="Times New Roman (Cuerpo en alfa"/>
            <w:noProof/>
            <w:webHidden/>
          </w:rPr>
          <w:tab/>
        </w:r>
        <w:r w:rsidR="008E39AD" w:rsidRPr="008E39AD">
          <w:rPr>
            <w:rFonts w:ascii="Arial" w:hAnsi="Arial" w:cs="Times New Roman (Cuerpo en alfa"/>
            <w:noProof/>
            <w:webHidden/>
          </w:rPr>
          <w:fldChar w:fldCharType="begin"/>
        </w:r>
        <w:r w:rsidR="008E39AD" w:rsidRPr="008E39AD">
          <w:rPr>
            <w:rFonts w:ascii="Arial" w:hAnsi="Arial" w:cs="Times New Roman (Cuerpo en alfa"/>
            <w:noProof/>
            <w:webHidden/>
          </w:rPr>
          <w:instrText xml:space="preserve"> PAGEREF _Toc523820261 \h </w:instrText>
        </w:r>
        <w:r w:rsidR="008E39AD" w:rsidRPr="008E39AD">
          <w:rPr>
            <w:rFonts w:ascii="Arial" w:hAnsi="Arial" w:cs="Times New Roman (Cuerpo en alfa"/>
            <w:noProof/>
            <w:webHidden/>
          </w:rPr>
        </w:r>
        <w:r w:rsidR="008E39AD" w:rsidRPr="008E39AD">
          <w:rPr>
            <w:rFonts w:ascii="Arial" w:hAnsi="Arial" w:cs="Times New Roman (Cuerpo en alfa"/>
            <w:noProof/>
            <w:webHidden/>
          </w:rPr>
          <w:fldChar w:fldCharType="separate"/>
        </w:r>
        <w:r w:rsidR="00EF4284">
          <w:rPr>
            <w:rFonts w:ascii="Arial" w:hAnsi="Arial" w:cs="Times New Roman (Cuerpo en alfa"/>
            <w:noProof/>
            <w:webHidden/>
          </w:rPr>
          <w:t>36</w:t>
        </w:r>
        <w:r w:rsidR="008E39AD" w:rsidRPr="008E39AD">
          <w:rPr>
            <w:rFonts w:ascii="Arial" w:hAnsi="Arial" w:cs="Times New Roman (Cuerpo en alfa"/>
            <w:noProof/>
            <w:webHidden/>
          </w:rPr>
          <w:fldChar w:fldCharType="end"/>
        </w:r>
      </w:hyperlink>
    </w:p>
    <w:p w14:paraId="4C5B7F78" w14:textId="588129FA" w:rsidR="008E39AD" w:rsidRPr="008E39AD" w:rsidRDefault="009364C8">
      <w:pPr>
        <w:pStyle w:val="Tabladeilustraciones"/>
        <w:tabs>
          <w:tab w:val="right" w:leader="underscore" w:pos="9060"/>
        </w:tabs>
        <w:rPr>
          <w:rFonts w:ascii="Arial" w:eastAsiaTheme="minorEastAsia" w:hAnsi="Arial" w:cs="Times New Roman (Cuerpo en alfa"/>
          <w:i w:val="0"/>
          <w:iCs w:val="0"/>
          <w:noProof/>
          <w:sz w:val="24"/>
          <w:szCs w:val="24"/>
          <w:lang w:eastAsia="es-ES_tradnl"/>
        </w:rPr>
      </w:pPr>
      <w:hyperlink w:anchor="_Toc523820262" w:history="1">
        <w:r w:rsidR="008E39AD" w:rsidRPr="008E39AD">
          <w:rPr>
            <w:rStyle w:val="Hipervnculo"/>
            <w:rFonts w:ascii="Arial" w:hAnsi="Arial" w:cs="Times New Roman (Cuerpo en alfa"/>
            <w:noProof/>
          </w:rPr>
          <w:t>Tabla 23: Requisito no funcional 3</w:t>
        </w:r>
        <w:r w:rsidR="008E39AD" w:rsidRPr="008E39AD">
          <w:rPr>
            <w:rFonts w:ascii="Arial" w:hAnsi="Arial" w:cs="Times New Roman (Cuerpo en alfa"/>
            <w:noProof/>
            <w:webHidden/>
          </w:rPr>
          <w:tab/>
        </w:r>
        <w:r w:rsidR="008E39AD" w:rsidRPr="008E39AD">
          <w:rPr>
            <w:rFonts w:ascii="Arial" w:hAnsi="Arial" w:cs="Times New Roman (Cuerpo en alfa"/>
            <w:noProof/>
            <w:webHidden/>
          </w:rPr>
          <w:fldChar w:fldCharType="begin"/>
        </w:r>
        <w:r w:rsidR="008E39AD" w:rsidRPr="008E39AD">
          <w:rPr>
            <w:rFonts w:ascii="Arial" w:hAnsi="Arial" w:cs="Times New Roman (Cuerpo en alfa"/>
            <w:noProof/>
            <w:webHidden/>
          </w:rPr>
          <w:instrText xml:space="preserve"> PAGEREF _Toc523820262 \h </w:instrText>
        </w:r>
        <w:r w:rsidR="008E39AD" w:rsidRPr="008E39AD">
          <w:rPr>
            <w:rFonts w:ascii="Arial" w:hAnsi="Arial" w:cs="Times New Roman (Cuerpo en alfa"/>
            <w:noProof/>
            <w:webHidden/>
          </w:rPr>
        </w:r>
        <w:r w:rsidR="008E39AD" w:rsidRPr="008E39AD">
          <w:rPr>
            <w:rFonts w:ascii="Arial" w:hAnsi="Arial" w:cs="Times New Roman (Cuerpo en alfa"/>
            <w:noProof/>
            <w:webHidden/>
          </w:rPr>
          <w:fldChar w:fldCharType="separate"/>
        </w:r>
        <w:r w:rsidR="00EF4284">
          <w:rPr>
            <w:rFonts w:ascii="Arial" w:hAnsi="Arial" w:cs="Times New Roman (Cuerpo en alfa"/>
            <w:noProof/>
            <w:webHidden/>
          </w:rPr>
          <w:t>36</w:t>
        </w:r>
        <w:r w:rsidR="008E39AD" w:rsidRPr="008E39AD">
          <w:rPr>
            <w:rFonts w:ascii="Arial" w:hAnsi="Arial" w:cs="Times New Roman (Cuerpo en alfa"/>
            <w:noProof/>
            <w:webHidden/>
          </w:rPr>
          <w:fldChar w:fldCharType="end"/>
        </w:r>
      </w:hyperlink>
    </w:p>
    <w:p w14:paraId="6D360A6A" w14:textId="1079CD25" w:rsidR="008E39AD" w:rsidRPr="008E39AD" w:rsidRDefault="009364C8">
      <w:pPr>
        <w:pStyle w:val="Tabladeilustraciones"/>
        <w:tabs>
          <w:tab w:val="right" w:leader="underscore" w:pos="9060"/>
        </w:tabs>
        <w:rPr>
          <w:rFonts w:ascii="Arial" w:eastAsiaTheme="minorEastAsia" w:hAnsi="Arial" w:cs="Times New Roman (Cuerpo en alfa"/>
          <w:i w:val="0"/>
          <w:iCs w:val="0"/>
          <w:noProof/>
          <w:sz w:val="24"/>
          <w:szCs w:val="24"/>
          <w:lang w:eastAsia="es-ES_tradnl"/>
        </w:rPr>
      </w:pPr>
      <w:hyperlink w:anchor="_Toc523820263" w:history="1">
        <w:r w:rsidR="008E39AD" w:rsidRPr="008E39AD">
          <w:rPr>
            <w:rStyle w:val="Hipervnculo"/>
            <w:rFonts w:ascii="Arial" w:hAnsi="Arial" w:cs="Times New Roman (Cuerpo en alfa"/>
            <w:noProof/>
          </w:rPr>
          <w:t>Tabla 24: Requisito no funcional 4</w:t>
        </w:r>
        <w:r w:rsidR="008E39AD" w:rsidRPr="008E39AD">
          <w:rPr>
            <w:rFonts w:ascii="Arial" w:hAnsi="Arial" w:cs="Times New Roman (Cuerpo en alfa"/>
            <w:noProof/>
            <w:webHidden/>
          </w:rPr>
          <w:tab/>
        </w:r>
        <w:r w:rsidR="008E39AD" w:rsidRPr="008E39AD">
          <w:rPr>
            <w:rFonts w:ascii="Arial" w:hAnsi="Arial" w:cs="Times New Roman (Cuerpo en alfa"/>
            <w:noProof/>
            <w:webHidden/>
          </w:rPr>
          <w:fldChar w:fldCharType="begin"/>
        </w:r>
        <w:r w:rsidR="008E39AD" w:rsidRPr="008E39AD">
          <w:rPr>
            <w:rFonts w:ascii="Arial" w:hAnsi="Arial" w:cs="Times New Roman (Cuerpo en alfa"/>
            <w:noProof/>
            <w:webHidden/>
          </w:rPr>
          <w:instrText xml:space="preserve"> PAGEREF _Toc523820263 \h </w:instrText>
        </w:r>
        <w:r w:rsidR="008E39AD" w:rsidRPr="008E39AD">
          <w:rPr>
            <w:rFonts w:ascii="Arial" w:hAnsi="Arial" w:cs="Times New Roman (Cuerpo en alfa"/>
            <w:noProof/>
            <w:webHidden/>
          </w:rPr>
        </w:r>
        <w:r w:rsidR="008E39AD" w:rsidRPr="008E39AD">
          <w:rPr>
            <w:rFonts w:ascii="Arial" w:hAnsi="Arial" w:cs="Times New Roman (Cuerpo en alfa"/>
            <w:noProof/>
            <w:webHidden/>
          </w:rPr>
          <w:fldChar w:fldCharType="separate"/>
        </w:r>
        <w:r w:rsidR="00EF4284">
          <w:rPr>
            <w:rFonts w:ascii="Arial" w:hAnsi="Arial" w:cs="Times New Roman (Cuerpo en alfa"/>
            <w:noProof/>
            <w:webHidden/>
          </w:rPr>
          <w:t>37</w:t>
        </w:r>
        <w:r w:rsidR="008E39AD" w:rsidRPr="008E39AD">
          <w:rPr>
            <w:rFonts w:ascii="Arial" w:hAnsi="Arial" w:cs="Times New Roman (Cuerpo en alfa"/>
            <w:noProof/>
            <w:webHidden/>
          </w:rPr>
          <w:fldChar w:fldCharType="end"/>
        </w:r>
      </w:hyperlink>
    </w:p>
    <w:p w14:paraId="222E1BAB" w14:textId="06F49074" w:rsidR="00382E15" w:rsidRDefault="008E39AD" w:rsidP="003A2B44">
      <w:pPr>
        <w:pStyle w:val="Ttulo1-Cuerpo"/>
        <w:numPr>
          <w:ilvl w:val="0"/>
          <w:numId w:val="0"/>
        </w:numPr>
      </w:pPr>
      <w:r>
        <w:fldChar w:fldCharType="end"/>
      </w:r>
    </w:p>
    <w:p w14:paraId="6F566996" w14:textId="77777777" w:rsidR="003A2B44" w:rsidRPr="003A2B44" w:rsidRDefault="003A2B44" w:rsidP="003A2B44"/>
    <w:p w14:paraId="5C796C21" w14:textId="77777777" w:rsidR="002C0B9D" w:rsidRDefault="002C0B9D" w:rsidP="002C0B9D"/>
    <w:p w14:paraId="29A09B04" w14:textId="76000E58" w:rsidR="003A2B44" w:rsidRPr="007E14E0" w:rsidRDefault="003A2B44" w:rsidP="00A77238">
      <w:pPr>
        <w:rPr>
          <w:rFonts w:cs="Times New Roman"/>
        </w:rPr>
        <w:sectPr w:rsidR="003A2B44" w:rsidRPr="007E14E0" w:rsidSect="005371C2">
          <w:footerReference w:type="first" r:id="rId16"/>
          <w:type w:val="continuous"/>
          <w:pgSz w:w="11906" w:h="16838"/>
          <w:pgMar w:top="1701" w:right="1418" w:bottom="1418" w:left="1418" w:header="709" w:footer="709" w:gutter="0"/>
          <w:pgNumType w:start="1"/>
          <w:cols w:space="708"/>
          <w:titlePg/>
          <w:docGrid w:linePitch="360"/>
        </w:sectPr>
      </w:pPr>
    </w:p>
    <w:p w14:paraId="74BD63D2" w14:textId="56F4E36D" w:rsidR="00631AB5" w:rsidRDefault="00631AB5" w:rsidP="00217B28"/>
    <w:p w14:paraId="0BC5B726" w14:textId="13D91266" w:rsidR="003A2B44" w:rsidRDefault="003A2B44" w:rsidP="00217B28"/>
    <w:p w14:paraId="09A39508" w14:textId="47BFBB87" w:rsidR="007B1391" w:rsidRDefault="007B1391" w:rsidP="00217B28"/>
    <w:p w14:paraId="218A1592" w14:textId="496A3F41" w:rsidR="007B1391" w:rsidRDefault="007B1391" w:rsidP="00217B28"/>
    <w:p w14:paraId="0C0989D1" w14:textId="64F8CB4C" w:rsidR="007B1391" w:rsidRDefault="007B1391" w:rsidP="00217B28"/>
    <w:p w14:paraId="7B415895" w14:textId="3EA86F33" w:rsidR="007B1391" w:rsidRDefault="007B1391" w:rsidP="00217B28"/>
    <w:p w14:paraId="782BD608" w14:textId="6DA637A3" w:rsidR="00217B28" w:rsidRPr="007B1391" w:rsidRDefault="006E3F8E" w:rsidP="007B1391">
      <w:pPr>
        <w:pStyle w:val="Ttulo1"/>
      </w:pPr>
      <w:bookmarkStart w:id="4" w:name="_Toc523913033"/>
      <w:r w:rsidRPr="007B1391">
        <w:lastRenderedPageBreak/>
        <w:t>Introducción</w:t>
      </w:r>
      <w:bookmarkEnd w:id="4"/>
      <w:r w:rsidRPr="007B1391">
        <w:t xml:space="preserve"> </w:t>
      </w:r>
    </w:p>
    <w:p w14:paraId="35DF11FE" w14:textId="1EEE05A9" w:rsidR="000B6679" w:rsidRDefault="000B6679" w:rsidP="000B6679">
      <w:pPr>
        <w:rPr>
          <w:rFonts w:cs="Arial"/>
          <w:shd w:val="clear" w:color="auto" w:fill="FEFEFE"/>
          <w:lang w:val="es-ES_tradnl" w:eastAsia="es-ES_tradnl"/>
        </w:rPr>
      </w:pPr>
      <w:r w:rsidRPr="000B6679">
        <w:rPr>
          <w:rFonts w:cs="Arial"/>
          <w:shd w:val="clear" w:color="auto" w:fill="FEFEFE"/>
          <w:lang w:val="es-ES_tradnl" w:eastAsia="es-ES_tradnl"/>
        </w:rPr>
        <w:t xml:space="preserve">Las Tecnologías de la Información y Comunicación aplicadas a la atención en salud han impactado positivamente en el sector salud a nivel mundial en las últimas décadas. </w:t>
      </w:r>
      <w:r w:rsidR="004B1054">
        <w:rPr>
          <w:rFonts w:cs="Arial"/>
          <w:shd w:val="clear" w:color="auto" w:fill="FEFEFE"/>
          <w:lang w:val="es-ES_tradnl" w:eastAsia="es-ES_tradnl"/>
        </w:rPr>
        <w:t xml:space="preserve">Cada vez es más notable el </w:t>
      </w:r>
      <w:r w:rsidRPr="000B6679">
        <w:rPr>
          <w:rFonts w:cs="Arial"/>
          <w:shd w:val="clear" w:color="auto" w:fill="FEFEFE"/>
          <w:lang w:val="es-ES_tradnl" w:eastAsia="es-ES_tradnl"/>
        </w:rPr>
        <w:t>interés por la Telemedicina, una innovación que posiblemente jugará un papel importante en la evolución y transformación del sistema de salud en los próximos años.</w:t>
      </w:r>
      <w:r w:rsidR="00050053">
        <w:rPr>
          <w:rFonts w:cs="Arial"/>
          <w:shd w:val="clear" w:color="auto" w:fill="FEFEFE"/>
          <w:lang w:val="es-ES_tradnl" w:eastAsia="es-ES_tradnl"/>
        </w:rPr>
        <w:t xml:space="preserve"> </w:t>
      </w:r>
      <w:r w:rsidR="00050053">
        <w:t xml:space="preserve">El empleo de telemedicina pueda solucionar problemas como el </w:t>
      </w:r>
      <w:r w:rsidR="00050053" w:rsidRPr="008B67CF">
        <w:rPr>
          <w:rFonts w:cs="Arial"/>
          <w:shd w:val="clear" w:color="auto" w:fill="FEFEFE"/>
          <w:lang w:val="es-ES_tradnl" w:eastAsia="es-ES_tradnl"/>
        </w:rPr>
        <w:t>aumento de la</w:t>
      </w:r>
      <w:r w:rsidR="000D1BF4">
        <w:rPr>
          <w:rFonts w:cs="Arial"/>
          <w:shd w:val="clear" w:color="auto" w:fill="FEFEFE"/>
          <w:lang w:val="es-ES_tradnl" w:eastAsia="es-ES_tradnl"/>
        </w:rPr>
        <w:t xml:space="preserve"> demanda de servicios de salud </w:t>
      </w:r>
      <w:r w:rsidR="00050053" w:rsidRPr="008B67CF">
        <w:rPr>
          <w:rFonts w:cs="Arial"/>
          <w:shd w:val="clear" w:color="auto" w:fill="FEFEFE"/>
          <w:lang w:val="es-ES_tradnl" w:eastAsia="es-ES_tradnl"/>
        </w:rPr>
        <w:t>o la necesidad de gestionar grandes cantidades de información</w:t>
      </w:r>
      <w:r w:rsidR="0027168D">
        <w:rPr>
          <w:rFonts w:cs="Arial"/>
          <w:shd w:val="clear" w:color="auto" w:fill="FEFEFE"/>
          <w:lang w:val="es-ES_tradnl" w:eastAsia="es-ES_tradnl"/>
        </w:rPr>
        <w:t xml:space="preserve"> (</w:t>
      </w:r>
      <w:proofErr w:type="spellStart"/>
      <w:r w:rsidR="0027168D">
        <w:rPr>
          <w:rFonts w:cs="Arial"/>
          <w:shd w:val="clear" w:color="auto" w:fill="FEFEFE"/>
          <w:lang w:val="es-ES_tradnl" w:eastAsia="es-ES_tradnl"/>
        </w:rPr>
        <w:t>ehCOS</w:t>
      </w:r>
      <w:proofErr w:type="spellEnd"/>
      <w:r w:rsidR="00183394">
        <w:rPr>
          <w:rFonts w:cs="Arial"/>
          <w:shd w:val="clear" w:color="auto" w:fill="FEFEFE"/>
          <w:lang w:val="es-ES_tradnl" w:eastAsia="es-ES_tradnl"/>
        </w:rPr>
        <w:t>,</w:t>
      </w:r>
      <w:r w:rsidR="00813CD2">
        <w:rPr>
          <w:rFonts w:cs="Arial"/>
          <w:shd w:val="clear" w:color="auto" w:fill="FEFEFE"/>
          <w:lang w:val="es-ES_tradnl" w:eastAsia="es-ES_tradnl"/>
        </w:rPr>
        <w:t xml:space="preserve"> </w:t>
      </w:r>
      <w:r w:rsidR="008C153B">
        <w:rPr>
          <w:rFonts w:cs="Arial"/>
          <w:shd w:val="clear" w:color="auto" w:fill="FEFEFE"/>
          <w:lang w:val="es-ES_tradnl" w:eastAsia="es-ES_tradnl"/>
        </w:rPr>
        <w:t>2018</w:t>
      </w:r>
      <w:r w:rsidR="0027168D">
        <w:rPr>
          <w:rFonts w:cs="Arial"/>
          <w:shd w:val="clear" w:color="auto" w:fill="FEFEFE"/>
          <w:lang w:val="es-ES_tradnl" w:eastAsia="es-ES_tradnl"/>
        </w:rPr>
        <w:t>)</w:t>
      </w:r>
      <w:r w:rsidR="00050053">
        <w:rPr>
          <w:rFonts w:cs="Arial"/>
          <w:shd w:val="clear" w:color="auto" w:fill="FEFEFE"/>
          <w:lang w:val="es-ES_tradnl" w:eastAsia="es-ES_tradnl"/>
        </w:rPr>
        <w:t xml:space="preserve">. </w:t>
      </w:r>
    </w:p>
    <w:p w14:paraId="0F4303C4" w14:textId="3C5F09C8" w:rsidR="00B1793E" w:rsidRDefault="00B1793E" w:rsidP="000B6679">
      <w:pPr>
        <w:rPr>
          <w:rFonts w:cs="Arial"/>
          <w:shd w:val="clear" w:color="auto" w:fill="FEFEFE"/>
          <w:lang w:val="es-ES_tradnl" w:eastAsia="es-ES_tradnl"/>
        </w:rPr>
      </w:pPr>
      <w:r>
        <w:rPr>
          <w:rFonts w:cs="Arial"/>
          <w:shd w:val="clear" w:color="auto" w:fill="FEFEFE"/>
          <w:lang w:val="es-ES_tradnl" w:eastAsia="es-ES_tradnl"/>
        </w:rPr>
        <w:t>En la actu</w:t>
      </w:r>
      <w:r w:rsidR="00BA6566">
        <w:rPr>
          <w:rFonts w:cs="Arial"/>
          <w:shd w:val="clear" w:color="auto" w:fill="FEFEFE"/>
          <w:lang w:val="es-ES_tradnl" w:eastAsia="es-ES_tradnl"/>
        </w:rPr>
        <w:t xml:space="preserve">alidad </w:t>
      </w:r>
      <w:r w:rsidR="004D7168">
        <w:rPr>
          <w:rFonts w:cs="Arial"/>
          <w:shd w:val="clear" w:color="auto" w:fill="FEFEFE"/>
          <w:lang w:val="es-ES_tradnl" w:eastAsia="es-ES_tradnl"/>
        </w:rPr>
        <w:t>gracias a los avances tecnológicos</w:t>
      </w:r>
      <w:r w:rsidR="008C06F7">
        <w:rPr>
          <w:rFonts w:cs="Arial"/>
          <w:shd w:val="clear" w:color="auto" w:fill="FEFEFE"/>
          <w:lang w:val="es-ES_tradnl" w:eastAsia="es-ES_tradnl"/>
        </w:rPr>
        <w:t xml:space="preserve">, </w:t>
      </w:r>
      <w:r w:rsidR="00084956">
        <w:rPr>
          <w:rFonts w:cs="Arial"/>
          <w:shd w:val="clear" w:color="auto" w:fill="FEFEFE"/>
          <w:lang w:val="es-ES_tradnl" w:eastAsia="es-ES_tradnl"/>
        </w:rPr>
        <w:t>un gran número</w:t>
      </w:r>
      <w:r w:rsidR="008C06F7">
        <w:rPr>
          <w:rFonts w:cs="Arial"/>
          <w:shd w:val="clear" w:color="auto" w:fill="FEFEFE"/>
          <w:lang w:val="es-ES_tradnl" w:eastAsia="es-ES_tradnl"/>
        </w:rPr>
        <w:t xml:space="preserve"> </w:t>
      </w:r>
      <w:r w:rsidR="008B67CF">
        <w:rPr>
          <w:rFonts w:cs="Arial"/>
          <w:shd w:val="clear" w:color="auto" w:fill="FEFEFE"/>
          <w:lang w:val="es-ES_tradnl" w:eastAsia="es-ES_tradnl"/>
        </w:rPr>
        <w:t>de personas tiene</w:t>
      </w:r>
      <w:r w:rsidR="008C06F7">
        <w:rPr>
          <w:rFonts w:cs="Arial"/>
          <w:shd w:val="clear" w:color="auto" w:fill="FEFEFE"/>
          <w:lang w:val="es-ES_tradnl" w:eastAsia="es-ES_tradnl"/>
        </w:rPr>
        <w:t xml:space="preserve"> acceso a </w:t>
      </w:r>
      <w:r w:rsidR="001070CF">
        <w:rPr>
          <w:rFonts w:cs="Arial"/>
          <w:shd w:val="clear" w:color="auto" w:fill="FEFEFE"/>
          <w:lang w:val="es-ES_tradnl" w:eastAsia="es-ES_tradnl"/>
        </w:rPr>
        <w:t xml:space="preserve">internet mediante </w:t>
      </w:r>
      <w:r w:rsidR="00BA1B28">
        <w:rPr>
          <w:rFonts w:cs="Arial"/>
          <w:shd w:val="clear" w:color="auto" w:fill="FEFEFE"/>
          <w:lang w:val="es-ES_tradnl" w:eastAsia="es-ES_tradnl"/>
        </w:rPr>
        <w:t>un ordenador o</w:t>
      </w:r>
      <w:r w:rsidR="008C06F7">
        <w:rPr>
          <w:rFonts w:cs="Arial"/>
          <w:shd w:val="clear" w:color="auto" w:fill="FEFEFE"/>
          <w:lang w:val="es-ES_tradnl" w:eastAsia="es-ES_tradnl"/>
        </w:rPr>
        <w:t xml:space="preserve"> un dispositivo móvil</w:t>
      </w:r>
      <w:r w:rsidR="00BA1B28">
        <w:rPr>
          <w:rFonts w:cs="Arial"/>
          <w:shd w:val="clear" w:color="auto" w:fill="FEFEFE"/>
          <w:lang w:val="es-ES_tradnl" w:eastAsia="es-ES_tradnl"/>
        </w:rPr>
        <w:t>,</w:t>
      </w:r>
      <w:r w:rsidR="008B67CF" w:rsidRPr="008B67CF">
        <w:t xml:space="preserve"> </w:t>
      </w:r>
      <w:r w:rsidR="001B2155">
        <w:t xml:space="preserve">lo que posibilita </w:t>
      </w:r>
      <w:r w:rsidR="000134F9">
        <w:t>la</w:t>
      </w:r>
      <w:r w:rsidR="005614FE">
        <w:t xml:space="preserve"> telemedicina, pero con </w:t>
      </w:r>
      <w:r w:rsidR="001B2155">
        <w:t>el</w:t>
      </w:r>
      <w:r w:rsidR="00050053">
        <w:rPr>
          <w:rFonts w:cs="Arial"/>
          <w:shd w:val="clear" w:color="auto" w:fill="FEFEFE"/>
          <w:lang w:val="es-ES_tradnl" w:eastAsia="es-ES_tradnl"/>
        </w:rPr>
        <w:t>l</w:t>
      </w:r>
      <w:r w:rsidR="005614FE">
        <w:rPr>
          <w:rFonts w:cs="Arial"/>
          <w:shd w:val="clear" w:color="auto" w:fill="FEFEFE"/>
          <w:lang w:val="es-ES_tradnl" w:eastAsia="es-ES_tradnl"/>
        </w:rPr>
        <w:t>o</w:t>
      </w:r>
      <w:r w:rsidR="00BA1B28">
        <w:rPr>
          <w:rFonts w:cs="Arial"/>
          <w:shd w:val="clear" w:color="auto" w:fill="FEFEFE"/>
          <w:lang w:val="es-ES_tradnl" w:eastAsia="es-ES_tradnl"/>
        </w:rPr>
        <w:t xml:space="preserve"> también aumenta el riesgo de que estas personas su</w:t>
      </w:r>
      <w:r w:rsidR="007331F7">
        <w:rPr>
          <w:rFonts w:cs="Arial"/>
          <w:shd w:val="clear" w:color="auto" w:fill="FEFEFE"/>
          <w:lang w:val="es-ES_tradnl" w:eastAsia="es-ES_tradnl"/>
        </w:rPr>
        <w:t xml:space="preserve">fran ataques y sus datos personales se vean comprometidos. </w:t>
      </w:r>
      <w:r w:rsidR="003001FC">
        <w:rPr>
          <w:rFonts w:cs="Arial"/>
          <w:shd w:val="clear" w:color="auto" w:fill="FEFEFE"/>
          <w:lang w:val="es-ES_tradnl" w:eastAsia="es-ES_tradnl"/>
        </w:rPr>
        <w:t xml:space="preserve">Esto no solo afecta al usuario sino también a las empresas, </w:t>
      </w:r>
      <w:r w:rsidR="003001FC" w:rsidRPr="003001FC">
        <w:rPr>
          <w:rFonts w:cs="Arial"/>
          <w:shd w:val="clear" w:color="auto" w:fill="FEFEFE"/>
          <w:lang w:val="es-ES_tradnl" w:eastAsia="es-ES_tradnl"/>
        </w:rPr>
        <w:t>la ciberseguridad se ha convertido en uno de los mayores retos que afrontan las organizaciones, sea cual sea su tamaño. Una mala gestión de la seguridad puede tener tanto impacto económico</w:t>
      </w:r>
      <w:r w:rsidR="003001FC">
        <w:rPr>
          <w:rFonts w:cs="Arial"/>
          <w:shd w:val="clear" w:color="auto" w:fill="FEFEFE"/>
          <w:lang w:val="es-ES_tradnl" w:eastAsia="es-ES_tradnl"/>
        </w:rPr>
        <w:t>,</w:t>
      </w:r>
      <w:r w:rsidR="003001FC" w:rsidRPr="003001FC">
        <w:rPr>
          <w:rFonts w:cs="Arial"/>
          <w:shd w:val="clear" w:color="auto" w:fill="FEFEFE"/>
          <w:lang w:val="es-ES_tradnl" w:eastAsia="es-ES_tradnl"/>
        </w:rPr>
        <w:t xml:space="preserve"> como afectar a la reputación y la confianza de socios y clientes.</w:t>
      </w:r>
    </w:p>
    <w:p w14:paraId="2591C3C3" w14:textId="3EDE8825" w:rsidR="00DE452A" w:rsidRDefault="00B07D8F" w:rsidP="000B6679">
      <w:pPr>
        <w:rPr>
          <w:rFonts w:cs="Arial"/>
          <w:shd w:val="clear" w:color="auto" w:fill="FEFEFE"/>
          <w:lang w:val="es-ES_tradnl" w:eastAsia="es-ES_tradnl"/>
        </w:rPr>
      </w:pPr>
      <w:r>
        <w:rPr>
          <w:rFonts w:cs="Arial"/>
          <w:shd w:val="clear" w:color="auto" w:fill="FEFEFE"/>
          <w:lang w:val="es-ES_tradnl" w:eastAsia="es-ES_tradnl"/>
        </w:rPr>
        <w:t>Por eso es imp</w:t>
      </w:r>
      <w:r w:rsidR="009218F3">
        <w:rPr>
          <w:rFonts w:cs="Arial"/>
          <w:shd w:val="clear" w:color="auto" w:fill="FEFEFE"/>
          <w:lang w:val="es-ES_tradnl" w:eastAsia="es-ES_tradnl"/>
        </w:rPr>
        <w:t>ortante proporcionar un sistema que garantice la seguridad de los datos del usuario y evitar en máxima medida que se vean comprometidos ante cualquier ataque. En el caso de la aplicación web de consulta telemática el factor de la seguridad cobra más importancia ya que se trabaja con datos sensibles como pueden ser el historial clínico de los usuarios o mensajes entre médico y paciente.</w:t>
      </w:r>
    </w:p>
    <w:p w14:paraId="7A19CBB4" w14:textId="77777777" w:rsidR="009218F3" w:rsidRDefault="009218F3" w:rsidP="000B6679">
      <w:pPr>
        <w:rPr>
          <w:rFonts w:cs="Arial"/>
          <w:shd w:val="clear" w:color="auto" w:fill="FEFEFE"/>
          <w:lang w:val="es-ES_tradnl" w:eastAsia="es-ES_tradnl"/>
        </w:rPr>
      </w:pPr>
    </w:p>
    <w:p w14:paraId="4AA8B78B" w14:textId="77777777" w:rsidR="009218F3" w:rsidRDefault="009218F3" w:rsidP="000B6679">
      <w:pPr>
        <w:rPr>
          <w:rFonts w:cs="Arial"/>
          <w:shd w:val="clear" w:color="auto" w:fill="FEFEFE"/>
          <w:lang w:val="es-ES_tradnl" w:eastAsia="es-ES_tradnl"/>
        </w:rPr>
      </w:pPr>
    </w:p>
    <w:p w14:paraId="459632C7" w14:textId="77777777" w:rsidR="009218F3" w:rsidRDefault="009218F3" w:rsidP="000B6679">
      <w:pPr>
        <w:rPr>
          <w:rFonts w:cs="Arial"/>
          <w:shd w:val="clear" w:color="auto" w:fill="FEFEFE"/>
          <w:lang w:val="es-ES_tradnl" w:eastAsia="es-ES_tradnl"/>
        </w:rPr>
      </w:pPr>
    </w:p>
    <w:p w14:paraId="2E26C99F" w14:textId="77777777" w:rsidR="009218F3" w:rsidRDefault="009218F3" w:rsidP="000B6679">
      <w:pPr>
        <w:rPr>
          <w:rFonts w:cs="Arial"/>
          <w:shd w:val="clear" w:color="auto" w:fill="FEFEFE"/>
          <w:lang w:val="es-ES_tradnl" w:eastAsia="es-ES_tradnl"/>
        </w:rPr>
      </w:pPr>
    </w:p>
    <w:p w14:paraId="21119D9F" w14:textId="77777777" w:rsidR="009218F3" w:rsidRDefault="009218F3" w:rsidP="000B6679">
      <w:pPr>
        <w:rPr>
          <w:rFonts w:cs="Arial"/>
          <w:shd w:val="clear" w:color="auto" w:fill="FEFEFE"/>
          <w:lang w:val="es-ES_tradnl" w:eastAsia="es-ES_tradnl"/>
        </w:rPr>
      </w:pPr>
    </w:p>
    <w:p w14:paraId="3BD8B3D4" w14:textId="77777777" w:rsidR="009218F3" w:rsidRDefault="009218F3" w:rsidP="000B6679">
      <w:pPr>
        <w:rPr>
          <w:rFonts w:cs="Arial"/>
          <w:shd w:val="clear" w:color="auto" w:fill="FEFEFE"/>
          <w:lang w:val="es-ES_tradnl" w:eastAsia="es-ES_tradnl"/>
        </w:rPr>
      </w:pPr>
    </w:p>
    <w:p w14:paraId="20844FD6" w14:textId="29DAC51F" w:rsidR="009218F3" w:rsidRDefault="009218F3" w:rsidP="000B6679">
      <w:pPr>
        <w:rPr>
          <w:rFonts w:cs="Arial"/>
          <w:shd w:val="clear" w:color="auto" w:fill="FEFEFE"/>
          <w:lang w:val="es-ES_tradnl" w:eastAsia="es-ES_tradnl"/>
        </w:rPr>
      </w:pPr>
    </w:p>
    <w:p w14:paraId="0EF7851C" w14:textId="506AA9DD" w:rsidR="009218F3" w:rsidRPr="007B1391" w:rsidRDefault="009218F3" w:rsidP="007B1391">
      <w:pPr>
        <w:pStyle w:val="Ttulo1"/>
      </w:pPr>
      <w:bookmarkStart w:id="5" w:name="_Toc523913034"/>
      <w:r w:rsidRPr="007B1391">
        <w:lastRenderedPageBreak/>
        <w:t>Objetivos</w:t>
      </w:r>
      <w:bookmarkEnd w:id="5"/>
    </w:p>
    <w:p w14:paraId="16FF04DF" w14:textId="482E28FB" w:rsidR="009218F3" w:rsidRPr="009364C8" w:rsidRDefault="002A0E09" w:rsidP="009364C8">
      <w:pPr>
        <w:pStyle w:val="Ttulo2"/>
      </w:pPr>
      <w:bookmarkStart w:id="6" w:name="_Toc523912090"/>
      <w:bookmarkStart w:id="7" w:name="_Toc523913035"/>
      <w:r w:rsidRPr="009364C8">
        <w:t>Objetivos específicos</w:t>
      </w:r>
      <w:bookmarkEnd w:id="6"/>
      <w:bookmarkEnd w:id="7"/>
      <w:r w:rsidRPr="009364C8">
        <w:t xml:space="preserve"> </w:t>
      </w:r>
    </w:p>
    <w:p w14:paraId="017F97F2" w14:textId="77777777" w:rsidR="00A94E21" w:rsidRDefault="00F33681" w:rsidP="000B6679">
      <w:pPr>
        <w:rPr>
          <w:shd w:val="clear" w:color="auto" w:fill="FEFEFE"/>
          <w:lang w:val="es-ES_tradnl" w:eastAsia="es-ES_tradnl"/>
        </w:rPr>
      </w:pPr>
      <w:r>
        <w:rPr>
          <w:shd w:val="clear" w:color="auto" w:fill="FEFEFE"/>
          <w:lang w:val="es-ES_tradnl" w:eastAsia="es-ES_tradnl"/>
        </w:rPr>
        <w:t xml:space="preserve">El objetivo del trabajo es desarrollar un sistema </w:t>
      </w:r>
      <w:r w:rsidR="004B790D">
        <w:rPr>
          <w:shd w:val="clear" w:color="auto" w:fill="FEFEFE"/>
          <w:lang w:val="es-ES_tradnl" w:eastAsia="es-ES_tradnl"/>
        </w:rPr>
        <w:t>de telemedicina seguro y de código abierto</w:t>
      </w:r>
      <w:r w:rsidR="00BF5A9B">
        <w:rPr>
          <w:shd w:val="clear" w:color="auto" w:fill="FEFEFE"/>
          <w:lang w:val="es-ES_tradnl" w:eastAsia="es-ES_tradnl"/>
        </w:rPr>
        <w:t>,</w:t>
      </w:r>
      <w:r w:rsidR="004B790D">
        <w:rPr>
          <w:shd w:val="clear" w:color="auto" w:fill="FEFEFE"/>
          <w:lang w:val="es-ES_tradnl" w:eastAsia="es-ES_tradnl"/>
        </w:rPr>
        <w:t xml:space="preserve"> </w:t>
      </w:r>
      <w:r w:rsidR="00BF5A9B">
        <w:rPr>
          <w:shd w:val="clear" w:color="auto" w:fill="FEFEFE"/>
          <w:lang w:val="es-ES_tradnl" w:eastAsia="es-ES_tradnl"/>
        </w:rPr>
        <w:t xml:space="preserve">que permita </w:t>
      </w:r>
      <w:r w:rsidR="00387A76" w:rsidRPr="00387A76">
        <w:rPr>
          <w:shd w:val="clear" w:color="auto" w:fill="FEFEFE"/>
          <w:lang w:val="es-ES_tradnl" w:eastAsia="es-ES_tradnl"/>
        </w:rPr>
        <w:t>soportar la asistencia médica, independientemente de la distancia que separ</w:t>
      </w:r>
      <w:r w:rsidR="00387A76">
        <w:rPr>
          <w:shd w:val="clear" w:color="auto" w:fill="FEFEFE"/>
          <w:lang w:val="es-ES_tradnl" w:eastAsia="es-ES_tradnl"/>
        </w:rPr>
        <w:t>a a los que ofrecen el servicio, es decir,</w:t>
      </w:r>
      <w:r w:rsidR="00BF5A9B">
        <w:rPr>
          <w:shd w:val="clear" w:color="auto" w:fill="FEFEFE"/>
          <w:lang w:val="es-ES_tradnl" w:eastAsia="es-ES_tradnl"/>
        </w:rPr>
        <w:t xml:space="preserve"> </w:t>
      </w:r>
      <w:r w:rsidR="00387A76">
        <w:rPr>
          <w:shd w:val="clear" w:color="auto" w:fill="FEFEFE"/>
          <w:lang w:val="es-ES_tradnl" w:eastAsia="es-ES_tradnl"/>
        </w:rPr>
        <w:t xml:space="preserve">ofrecer </w:t>
      </w:r>
      <w:r w:rsidR="005371C2">
        <w:rPr>
          <w:shd w:val="clear" w:color="auto" w:fill="FEFEFE"/>
          <w:lang w:val="es-ES_tradnl" w:eastAsia="es-ES_tradnl"/>
        </w:rPr>
        <w:t xml:space="preserve">una mejor </w:t>
      </w:r>
      <w:r w:rsidR="00387A76">
        <w:rPr>
          <w:shd w:val="clear" w:color="auto" w:fill="FEFEFE"/>
          <w:lang w:val="es-ES_tradnl" w:eastAsia="es-ES_tradnl"/>
        </w:rPr>
        <w:t xml:space="preserve">comunicación </w:t>
      </w:r>
      <w:r w:rsidR="00BF5A9B">
        <w:rPr>
          <w:shd w:val="clear" w:color="auto" w:fill="FEFEFE"/>
          <w:lang w:val="es-ES_tradnl" w:eastAsia="es-ES_tradnl"/>
        </w:rPr>
        <w:t>entre médico y paciente sin la necesidad de que el paciente vaya a consulta personalmente</w:t>
      </w:r>
      <w:r w:rsidR="00387A76">
        <w:rPr>
          <w:shd w:val="clear" w:color="auto" w:fill="FEFEFE"/>
          <w:lang w:val="es-ES_tradnl" w:eastAsia="es-ES_tradnl"/>
        </w:rPr>
        <w:t>.</w:t>
      </w:r>
      <w:r w:rsidR="007A2520">
        <w:rPr>
          <w:shd w:val="clear" w:color="auto" w:fill="FEFEFE"/>
          <w:lang w:val="es-ES_tradnl" w:eastAsia="es-ES_tradnl"/>
        </w:rPr>
        <w:t xml:space="preserve"> </w:t>
      </w:r>
    </w:p>
    <w:p w14:paraId="52AEBF2A" w14:textId="2F6B81F2" w:rsidR="009D043D" w:rsidRDefault="007A2520" w:rsidP="000B6679">
      <w:pPr>
        <w:rPr>
          <w:shd w:val="clear" w:color="auto" w:fill="FEFEFE"/>
          <w:lang w:val="es-ES_tradnl" w:eastAsia="es-ES_tradnl"/>
        </w:rPr>
      </w:pPr>
      <w:r>
        <w:rPr>
          <w:shd w:val="clear" w:color="auto" w:fill="FEFEFE"/>
          <w:lang w:val="es-ES_tradnl" w:eastAsia="es-ES_tradnl"/>
        </w:rPr>
        <w:t xml:space="preserve">Además, el sistema también dispondrá de otras funcionalidades útiles para los profesionales sanitarios </w:t>
      </w:r>
      <w:r w:rsidR="00783DD2">
        <w:rPr>
          <w:shd w:val="clear" w:color="auto" w:fill="FEFEFE"/>
          <w:lang w:val="es-ES_tradnl" w:eastAsia="es-ES_tradnl"/>
        </w:rPr>
        <w:t xml:space="preserve">y los usuarios </w:t>
      </w:r>
      <w:r>
        <w:rPr>
          <w:shd w:val="clear" w:color="auto" w:fill="FEFEFE"/>
          <w:lang w:val="es-ES_tradnl" w:eastAsia="es-ES_tradnl"/>
        </w:rPr>
        <w:t xml:space="preserve">como por ejemplo </w:t>
      </w:r>
      <w:r w:rsidR="006C1866">
        <w:rPr>
          <w:shd w:val="clear" w:color="auto" w:fill="FEFEFE"/>
          <w:lang w:val="es-ES_tradnl" w:eastAsia="es-ES_tradnl"/>
        </w:rPr>
        <w:t>ver el</w:t>
      </w:r>
      <w:r w:rsidR="00783DD2">
        <w:rPr>
          <w:shd w:val="clear" w:color="auto" w:fill="FEFEFE"/>
          <w:lang w:val="es-ES_tradnl" w:eastAsia="es-ES_tradnl"/>
        </w:rPr>
        <w:t xml:space="preserve"> historial </w:t>
      </w:r>
      <w:r w:rsidR="007421CA">
        <w:rPr>
          <w:shd w:val="clear" w:color="auto" w:fill="FEFEFE"/>
          <w:lang w:val="es-ES_tradnl" w:eastAsia="es-ES_tradnl"/>
        </w:rPr>
        <w:t>clínico</w:t>
      </w:r>
      <w:r w:rsidR="00AA29CB">
        <w:rPr>
          <w:shd w:val="clear" w:color="auto" w:fill="FEFEFE"/>
          <w:lang w:val="es-ES_tradnl" w:eastAsia="es-ES_tradnl"/>
        </w:rPr>
        <w:t xml:space="preserve"> </w:t>
      </w:r>
      <w:r w:rsidR="007421CA">
        <w:rPr>
          <w:shd w:val="clear" w:color="auto" w:fill="FEFEFE"/>
          <w:lang w:val="es-ES_tradnl" w:eastAsia="es-ES_tradnl"/>
        </w:rPr>
        <w:t xml:space="preserve">de un paciente </w:t>
      </w:r>
      <w:r w:rsidR="00AA29CB">
        <w:rPr>
          <w:shd w:val="clear" w:color="auto" w:fill="FEFEFE"/>
          <w:lang w:val="es-ES_tradnl" w:eastAsia="es-ES_tradnl"/>
        </w:rPr>
        <w:t>y las</w:t>
      </w:r>
      <w:r w:rsidR="00A94E21">
        <w:rPr>
          <w:shd w:val="clear" w:color="auto" w:fill="FEFEFE"/>
          <w:lang w:val="es-ES_tradnl" w:eastAsia="es-ES_tradnl"/>
        </w:rPr>
        <w:t xml:space="preserve"> correspondientes</w:t>
      </w:r>
      <w:r w:rsidR="00AA29CB">
        <w:rPr>
          <w:shd w:val="clear" w:color="auto" w:fill="FEFEFE"/>
          <w:lang w:val="es-ES_tradnl" w:eastAsia="es-ES_tradnl"/>
        </w:rPr>
        <w:t xml:space="preserve"> consultas</w:t>
      </w:r>
      <w:r w:rsidR="007421CA">
        <w:rPr>
          <w:shd w:val="clear" w:color="auto" w:fill="FEFEFE"/>
          <w:lang w:val="es-ES_tradnl" w:eastAsia="es-ES_tradnl"/>
        </w:rPr>
        <w:t xml:space="preserve"> </w:t>
      </w:r>
      <w:r w:rsidR="006C1866">
        <w:rPr>
          <w:shd w:val="clear" w:color="auto" w:fill="FEFEFE"/>
          <w:lang w:val="es-ES_tradnl" w:eastAsia="es-ES_tradnl"/>
        </w:rPr>
        <w:t>anteriores,</w:t>
      </w:r>
      <w:r w:rsidR="007421CA">
        <w:rPr>
          <w:shd w:val="clear" w:color="auto" w:fill="FEFEFE"/>
          <w:lang w:val="es-ES_tradnl" w:eastAsia="es-ES_tradnl"/>
        </w:rPr>
        <w:t xml:space="preserve"> así como la posibilidad de crear nuevas.</w:t>
      </w:r>
      <w:r w:rsidR="00783DD2">
        <w:rPr>
          <w:shd w:val="clear" w:color="auto" w:fill="FEFEFE"/>
          <w:lang w:val="es-ES_tradnl" w:eastAsia="es-ES_tradnl"/>
        </w:rPr>
        <w:t xml:space="preserve"> </w:t>
      </w:r>
      <w:r w:rsidR="00F814A4">
        <w:rPr>
          <w:shd w:val="clear" w:color="auto" w:fill="FEFEFE"/>
          <w:lang w:val="es-ES_tradnl" w:eastAsia="es-ES_tradnl"/>
        </w:rPr>
        <w:t>Tanto médicos como pacientes podrán crear</w:t>
      </w:r>
      <w:r w:rsidR="00AA29CB">
        <w:rPr>
          <w:shd w:val="clear" w:color="auto" w:fill="FEFEFE"/>
          <w:lang w:val="es-ES_tradnl" w:eastAsia="es-ES_tradnl"/>
        </w:rPr>
        <w:t xml:space="preserve"> </w:t>
      </w:r>
      <w:r w:rsidR="00783DD2">
        <w:rPr>
          <w:shd w:val="clear" w:color="auto" w:fill="FEFEFE"/>
          <w:lang w:val="es-ES_tradnl" w:eastAsia="es-ES_tradnl"/>
        </w:rPr>
        <w:t>una cita</w:t>
      </w:r>
      <w:r w:rsidR="00AA29CB">
        <w:rPr>
          <w:shd w:val="clear" w:color="auto" w:fill="FEFEFE"/>
          <w:lang w:val="es-ES_tradnl" w:eastAsia="es-ES_tradnl"/>
        </w:rPr>
        <w:t xml:space="preserve"> </w:t>
      </w:r>
      <w:r w:rsidR="00A94E21">
        <w:rPr>
          <w:shd w:val="clear" w:color="auto" w:fill="FEFEFE"/>
          <w:lang w:val="es-ES_tradnl" w:eastAsia="es-ES_tradnl"/>
        </w:rPr>
        <w:t xml:space="preserve">para acordar un día y una hora para una nueva consulta ya sea mediante </w:t>
      </w:r>
      <w:proofErr w:type="spellStart"/>
      <w:r w:rsidR="00A94E21">
        <w:rPr>
          <w:shd w:val="clear" w:color="auto" w:fill="FEFEFE"/>
          <w:lang w:val="es-ES_tradnl" w:eastAsia="es-ES_tradnl"/>
        </w:rPr>
        <w:t>videollamada</w:t>
      </w:r>
      <w:proofErr w:type="spellEnd"/>
      <w:r w:rsidR="00A94E21">
        <w:rPr>
          <w:shd w:val="clear" w:color="auto" w:fill="FEFEFE"/>
          <w:lang w:val="es-ES_tradnl" w:eastAsia="es-ES_tradnl"/>
        </w:rPr>
        <w:t xml:space="preserve"> o en persona si fuese necesario.</w:t>
      </w:r>
      <w:r w:rsidR="00407F8B">
        <w:rPr>
          <w:shd w:val="clear" w:color="auto" w:fill="FEFEFE"/>
          <w:lang w:val="es-ES_tradnl" w:eastAsia="es-ES_tradnl"/>
        </w:rPr>
        <w:t xml:space="preserve"> También </w:t>
      </w:r>
      <w:r w:rsidR="0048094A">
        <w:rPr>
          <w:shd w:val="clear" w:color="auto" w:fill="FEFEFE"/>
          <w:lang w:val="es-ES_tradnl" w:eastAsia="es-ES_tradnl"/>
        </w:rPr>
        <w:t>el personal sanitario podrá comunicarse con los pacientes mediante mensajes.</w:t>
      </w:r>
    </w:p>
    <w:p w14:paraId="1CA0EDDA" w14:textId="400EAE25" w:rsidR="008F0C54" w:rsidRPr="007A2520" w:rsidRDefault="0048094A" w:rsidP="000B6679">
      <w:pPr>
        <w:rPr>
          <w:shd w:val="clear" w:color="auto" w:fill="FEFEFE"/>
          <w:lang w:val="es-ES_tradnl" w:eastAsia="es-ES_tradnl"/>
        </w:rPr>
      </w:pPr>
      <w:r>
        <w:rPr>
          <w:shd w:val="clear" w:color="auto" w:fill="FEFEFE"/>
          <w:lang w:val="es-ES_tradnl" w:eastAsia="es-ES_tradnl"/>
        </w:rPr>
        <w:t>Al ser la seguridad uno de los principales objetivos, p</w:t>
      </w:r>
      <w:r w:rsidRPr="0048094A">
        <w:rPr>
          <w:shd w:val="clear" w:color="auto" w:fill="FEFEFE"/>
          <w:lang w:val="es-ES_tradnl" w:eastAsia="es-ES_tradnl"/>
        </w:rPr>
        <w:t xml:space="preserve">ara la implementación y el desarrollo de este sistema se tendrán en cuenta todos los aspectos relacionadas </w:t>
      </w:r>
      <w:r>
        <w:rPr>
          <w:shd w:val="clear" w:color="auto" w:fill="FEFEFE"/>
          <w:lang w:val="es-ES_tradnl" w:eastAsia="es-ES_tradnl"/>
        </w:rPr>
        <w:t>con este aspecto.</w:t>
      </w:r>
      <w:r w:rsidR="005D3509">
        <w:rPr>
          <w:shd w:val="clear" w:color="auto" w:fill="FEFEFE"/>
          <w:lang w:val="es-ES_tradnl" w:eastAsia="es-ES_tradnl"/>
        </w:rPr>
        <w:t xml:space="preserve"> A la hora de acceder al sistema se dispondrá de un doble factor de autenticación</w:t>
      </w:r>
      <w:r w:rsidR="00097247">
        <w:rPr>
          <w:shd w:val="clear" w:color="auto" w:fill="FEFEFE"/>
          <w:lang w:val="es-ES_tradnl" w:eastAsia="es-ES_tradnl"/>
        </w:rPr>
        <w:t>, mediante</w:t>
      </w:r>
      <w:r w:rsidR="005D3509">
        <w:rPr>
          <w:shd w:val="clear" w:color="auto" w:fill="FEFEFE"/>
          <w:lang w:val="es-ES_tradnl" w:eastAsia="es-ES_tradnl"/>
        </w:rPr>
        <w:t xml:space="preserve"> contraseña </w:t>
      </w:r>
      <w:r w:rsidR="00097247">
        <w:rPr>
          <w:shd w:val="clear" w:color="auto" w:fill="FEFEFE"/>
          <w:lang w:val="es-ES_tradnl" w:eastAsia="es-ES_tradnl"/>
        </w:rPr>
        <w:t xml:space="preserve">y validación de un código enviado por correo electrónico. Con respecto a la persistencia de datos, se cifrará todo dato relevante mediante </w:t>
      </w:r>
      <w:r w:rsidR="00097247" w:rsidRPr="00097247">
        <w:rPr>
          <w:shd w:val="clear" w:color="auto" w:fill="FEFEFE"/>
          <w:lang w:val="es-ES_tradnl" w:eastAsia="es-ES_tradnl"/>
        </w:rPr>
        <w:t>algoritmos criptográficos</w:t>
      </w:r>
      <w:r w:rsidR="00097247">
        <w:rPr>
          <w:shd w:val="clear" w:color="auto" w:fill="FEFEFE"/>
          <w:lang w:val="es-ES_tradnl" w:eastAsia="es-ES_tradnl"/>
        </w:rPr>
        <w:t xml:space="preserve"> antes de almacenarlo en la base de datos para</w:t>
      </w:r>
      <w:r w:rsidR="00711598">
        <w:rPr>
          <w:shd w:val="clear" w:color="auto" w:fill="FEFEFE"/>
          <w:lang w:val="es-ES_tradnl" w:eastAsia="es-ES_tradnl"/>
        </w:rPr>
        <w:t xml:space="preserve"> garantizar la seguridad de </w:t>
      </w:r>
      <w:r w:rsidR="002478BB">
        <w:rPr>
          <w:shd w:val="clear" w:color="auto" w:fill="FEFEFE"/>
          <w:lang w:val="es-ES_tradnl" w:eastAsia="es-ES_tradnl"/>
        </w:rPr>
        <w:t>estos</w:t>
      </w:r>
      <w:r w:rsidR="00097247">
        <w:rPr>
          <w:shd w:val="clear" w:color="auto" w:fill="FEFEFE"/>
          <w:lang w:val="es-ES_tradnl" w:eastAsia="es-ES_tradnl"/>
        </w:rPr>
        <w:t xml:space="preserve">. Y en cuanto a la comunicación </w:t>
      </w:r>
      <w:r w:rsidR="002F52D3">
        <w:rPr>
          <w:shd w:val="clear" w:color="auto" w:fill="FEFEFE"/>
          <w:lang w:val="es-ES_tradnl" w:eastAsia="es-ES_tradnl"/>
        </w:rPr>
        <w:t>y transferencia de los datos</w:t>
      </w:r>
      <w:r w:rsidR="00A76EF8">
        <w:rPr>
          <w:shd w:val="clear" w:color="auto" w:fill="FEFEFE"/>
          <w:lang w:val="es-ES_tradnl" w:eastAsia="es-ES_tradnl"/>
        </w:rPr>
        <w:t>,</w:t>
      </w:r>
      <w:r w:rsidR="002F52D3">
        <w:rPr>
          <w:shd w:val="clear" w:color="auto" w:fill="FEFEFE"/>
          <w:lang w:val="es-ES_tradnl" w:eastAsia="es-ES_tradnl"/>
        </w:rPr>
        <w:t xml:space="preserve"> </w:t>
      </w:r>
      <w:r w:rsidR="00A76EF8">
        <w:rPr>
          <w:shd w:val="clear" w:color="auto" w:fill="FEFEFE"/>
          <w:lang w:val="es-ES_tradnl" w:eastAsia="es-ES_tradnl"/>
        </w:rPr>
        <w:t>el sistema dispondrá del protocolo HTTPS para</w:t>
      </w:r>
      <w:r w:rsidR="00BF7996">
        <w:rPr>
          <w:shd w:val="clear" w:color="auto" w:fill="FEFEFE"/>
          <w:lang w:val="es-ES_tradnl" w:eastAsia="es-ES_tradnl"/>
        </w:rPr>
        <w:t xml:space="preserve"> el tráfico de información sensible.</w:t>
      </w:r>
    </w:p>
    <w:p w14:paraId="3CB9AC30" w14:textId="77777777" w:rsidR="003A59D3" w:rsidRDefault="003A59D3" w:rsidP="000B6679">
      <w:pPr>
        <w:rPr>
          <w:rFonts w:cs="Arial"/>
          <w:shd w:val="clear" w:color="auto" w:fill="FEFEFE"/>
          <w:lang w:val="es-ES_tradnl" w:eastAsia="es-ES_tradnl"/>
        </w:rPr>
      </w:pPr>
    </w:p>
    <w:p w14:paraId="03147BF6" w14:textId="77777777" w:rsidR="00BF7996" w:rsidRDefault="00BF7996" w:rsidP="000B6679">
      <w:pPr>
        <w:rPr>
          <w:rFonts w:cs="Arial"/>
          <w:shd w:val="clear" w:color="auto" w:fill="FEFEFE"/>
          <w:lang w:val="es-ES_tradnl" w:eastAsia="es-ES_tradnl"/>
        </w:rPr>
      </w:pPr>
    </w:p>
    <w:p w14:paraId="43E439B3" w14:textId="77777777" w:rsidR="00BF7996" w:rsidRDefault="00BF7996" w:rsidP="000B6679">
      <w:pPr>
        <w:rPr>
          <w:rFonts w:cs="Arial"/>
          <w:shd w:val="clear" w:color="auto" w:fill="FEFEFE"/>
          <w:lang w:val="es-ES_tradnl" w:eastAsia="es-ES_tradnl"/>
        </w:rPr>
      </w:pPr>
    </w:p>
    <w:p w14:paraId="25865DC0" w14:textId="77777777" w:rsidR="00BF7996" w:rsidRDefault="00BF7996" w:rsidP="000B6679">
      <w:pPr>
        <w:rPr>
          <w:rFonts w:cs="Arial"/>
          <w:shd w:val="clear" w:color="auto" w:fill="FEFEFE"/>
          <w:lang w:val="es-ES_tradnl" w:eastAsia="es-ES_tradnl"/>
        </w:rPr>
      </w:pPr>
    </w:p>
    <w:p w14:paraId="6356544E" w14:textId="1B6BD62F" w:rsidR="003709BE" w:rsidRDefault="003709BE" w:rsidP="000B6679">
      <w:pPr>
        <w:rPr>
          <w:rFonts w:cs="Arial"/>
          <w:shd w:val="clear" w:color="auto" w:fill="FEFEFE"/>
          <w:lang w:val="es-ES_tradnl" w:eastAsia="es-ES_tradnl"/>
        </w:rPr>
      </w:pPr>
    </w:p>
    <w:p w14:paraId="29485638" w14:textId="1A26A18E" w:rsidR="00BF7996" w:rsidRPr="00BF7996" w:rsidRDefault="00BF7996" w:rsidP="009364C8">
      <w:pPr>
        <w:pStyle w:val="Ttulo2"/>
      </w:pPr>
      <w:bookmarkStart w:id="8" w:name="_Toc523912091"/>
      <w:bookmarkStart w:id="9" w:name="_Toc523913036"/>
      <w:r w:rsidRPr="00BF7996">
        <w:lastRenderedPageBreak/>
        <w:t>Relación con asignaturas</w:t>
      </w:r>
      <w:bookmarkEnd w:id="8"/>
      <w:bookmarkEnd w:id="9"/>
    </w:p>
    <w:p w14:paraId="5CADFF43" w14:textId="684FD88E" w:rsidR="00BF7996" w:rsidRDefault="00BF7996" w:rsidP="00BF7996">
      <w:pPr>
        <w:rPr>
          <w:shd w:val="clear" w:color="auto" w:fill="FEFEFE"/>
          <w:lang w:val="es-ES_tradnl" w:eastAsia="es-ES_tradnl"/>
        </w:rPr>
      </w:pPr>
      <w:r>
        <w:rPr>
          <w:shd w:val="clear" w:color="auto" w:fill="FEFEFE"/>
          <w:lang w:val="es-ES_tradnl" w:eastAsia="es-ES_tradnl"/>
        </w:rPr>
        <w:t>En este apartado se describirá la relación y el conocimiento que han aportado algunas de las asignaturas cursadas a lo largo de la carrera</w:t>
      </w:r>
      <w:r w:rsidR="008A4907">
        <w:rPr>
          <w:shd w:val="clear" w:color="auto" w:fill="FEFEFE"/>
          <w:lang w:val="es-ES_tradnl" w:eastAsia="es-ES_tradnl"/>
        </w:rPr>
        <w:t>,</w:t>
      </w:r>
      <w:r>
        <w:rPr>
          <w:shd w:val="clear" w:color="auto" w:fill="FEFEFE"/>
          <w:lang w:val="es-ES_tradnl" w:eastAsia="es-ES_tradnl"/>
        </w:rPr>
        <w:t xml:space="preserve"> al proyecto.</w:t>
      </w:r>
    </w:p>
    <w:p w14:paraId="4A317A19" w14:textId="3FBBCC11" w:rsidR="00E5593D" w:rsidRDefault="00E5593D" w:rsidP="00BF7996">
      <w:pPr>
        <w:rPr>
          <w:b/>
          <w:shd w:val="clear" w:color="auto" w:fill="FEFEFE"/>
          <w:lang w:val="es-ES_tradnl" w:eastAsia="es-ES_tradnl"/>
        </w:rPr>
      </w:pPr>
      <w:r>
        <w:rPr>
          <w:b/>
          <w:shd w:val="clear" w:color="auto" w:fill="FEFEFE"/>
          <w:lang w:val="es-ES_tradnl" w:eastAsia="es-ES_tradnl"/>
        </w:rPr>
        <w:t>Seguridad en el diseño software</w:t>
      </w:r>
      <w:r w:rsidR="00A32878">
        <w:rPr>
          <w:b/>
          <w:shd w:val="clear" w:color="auto" w:fill="FEFEFE"/>
          <w:lang w:val="es-ES_tradnl" w:eastAsia="es-ES_tradnl"/>
        </w:rPr>
        <w:t xml:space="preserve"> (SDS)</w:t>
      </w:r>
    </w:p>
    <w:p w14:paraId="42FB5A16" w14:textId="57DB12B6" w:rsidR="00A32878" w:rsidRDefault="0018232C" w:rsidP="0018232C">
      <w:pPr>
        <w:rPr>
          <w:shd w:val="clear" w:color="auto" w:fill="FEFEFE"/>
          <w:lang w:val="es-ES_tradnl" w:eastAsia="es-ES_tradnl"/>
        </w:rPr>
      </w:pPr>
      <w:r>
        <w:rPr>
          <w:shd w:val="clear" w:color="auto" w:fill="FEFEFE"/>
          <w:lang w:val="es-ES_tradnl" w:eastAsia="es-ES_tradnl"/>
        </w:rPr>
        <w:t xml:space="preserve">En esta asignatura es donde </w:t>
      </w:r>
      <w:r w:rsidR="00B30800">
        <w:rPr>
          <w:shd w:val="clear" w:color="auto" w:fill="FEFEFE"/>
          <w:lang w:val="es-ES_tradnl" w:eastAsia="es-ES_tradnl"/>
        </w:rPr>
        <w:t>se</w:t>
      </w:r>
      <w:r w:rsidR="000706BC">
        <w:rPr>
          <w:shd w:val="clear" w:color="auto" w:fill="FEFEFE"/>
          <w:lang w:val="es-ES_tradnl" w:eastAsia="es-ES_tradnl"/>
        </w:rPr>
        <w:t xml:space="preserve"> </w:t>
      </w:r>
      <w:r w:rsidR="008D293B">
        <w:rPr>
          <w:shd w:val="clear" w:color="auto" w:fill="FEFEFE"/>
          <w:lang w:val="es-ES_tradnl" w:eastAsia="es-ES_tradnl"/>
        </w:rPr>
        <w:t>dan</w:t>
      </w:r>
      <w:r w:rsidR="000706BC">
        <w:rPr>
          <w:shd w:val="clear" w:color="auto" w:fill="FEFEFE"/>
          <w:lang w:val="es-ES_tradnl" w:eastAsia="es-ES_tradnl"/>
        </w:rPr>
        <w:t xml:space="preserve"> los principales conocimientos de seguridad informática aplicados en el proyecto</w:t>
      </w:r>
      <w:r w:rsidR="002E6F71">
        <w:rPr>
          <w:shd w:val="clear" w:color="auto" w:fill="FEFEFE"/>
          <w:lang w:val="es-ES_tradnl" w:eastAsia="es-ES_tradnl"/>
        </w:rPr>
        <w:t>: criptografía, cifrados, funciones hash</w:t>
      </w:r>
      <w:r w:rsidR="00B70DE0">
        <w:rPr>
          <w:shd w:val="clear" w:color="auto" w:fill="FEFEFE"/>
          <w:lang w:val="es-ES_tradnl" w:eastAsia="es-ES_tradnl"/>
        </w:rPr>
        <w:t xml:space="preserve">, seguridad a nivel de transporte, </w:t>
      </w:r>
      <w:proofErr w:type="gramStart"/>
      <w:r w:rsidR="00B70DE0" w:rsidRPr="008A0B89">
        <w:rPr>
          <w:i/>
          <w:shd w:val="clear" w:color="auto" w:fill="FEFEFE"/>
          <w:lang w:val="es-ES_tradnl" w:eastAsia="es-ES_tradnl"/>
        </w:rPr>
        <w:t>malware</w:t>
      </w:r>
      <w:proofErr w:type="gramEnd"/>
      <w:r w:rsidR="00B70DE0">
        <w:rPr>
          <w:shd w:val="clear" w:color="auto" w:fill="FEFEFE"/>
          <w:lang w:val="es-ES_tradnl" w:eastAsia="es-ES_tradnl"/>
        </w:rPr>
        <w:t>, ataques…</w:t>
      </w:r>
    </w:p>
    <w:p w14:paraId="0869A491" w14:textId="4A1ABDD4" w:rsidR="00B70DE0" w:rsidRDefault="006962E5" w:rsidP="0018232C">
      <w:pPr>
        <w:rPr>
          <w:b/>
          <w:shd w:val="clear" w:color="auto" w:fill="FEFEFE"/>
          <w:lang w:val="es-ES_tradnl" w:eastAsia="es-ES_tradnl"/>
        </w:rPr>
      </w:pPr>
      <w:r w:rsidRPr="006962E5">
        <w:rPr>
          <w:b/>
          <w:shd w:val="clear" w:color="auto" w:fill="FEFEFE"/>
          <w:lang w:val="es-ES_tradnl" w:eastAsia="es-ES_tradnl"/>
        </w:rPr>
        <w:t>Aplicaciones distribuidas en internet (ADI)</w:t>
      </w:r>
    </w:p>
    <w:p w14:paraId="7EF157A9" w14:textId="4074C497" w:rsidR="006962E5" w:rsidRDefault="00062F02" w:rsidP="00062F02">
      <w:pPr>
        <w:rPr>
          <w:shd w:val="clear" w:color="auto" w:fill="FEFEFE"/>
          <w:lang w:val="es-ES_tradnl" w:eastAsia="es-ES_tradnl"/>
        </w:rPr>
      </w:pPr>
      <w:r>
        <w:rPr>
          <w:shd w:val="clear" w:color="auto" w:fill="FEFEFE"/>
          <w:lang w:val="es-ES_tradnl" w:eastAsia="es-ES_tradnl"/>
        </w:rPr>
        <w:t xml:space="preserve">En ADI es donde se enseña el desarrollo de </w:t>
      </w:r>
      <w:proofErr w:type="spellStart"/>
      <w:r>
        <w:rPr>
          <w:shd w:val="clear" w:color="auto" w:fill="FEFEFE"/>
          <w:lang w:val="es-ES_tradnl" w:eastAsia="es-ES_tradnl"/>
        </w:rPr>
        <w:t>APIs</w:t>
      </w:r>
      <w:proofErr w:type="spellEnd"/>
      <w:r>
        <w:rPr>
          <w:shd w:val="clear" w:color="auto" w:fill="FEFEFE"/>
          <w:lang w:val="es-ES_tradnl" w:eastAsia="es-ES_tradnl"/>
        </w:rPr>
        <w:t xml:space="preserve"> REST utilizando el lenguaje JavaScript</w:t>
      </w:r>
      <w:r w:rsidR="002C2C59">
        <w:rPr>
          <w:shd w:val="clear" w:color="auto" w:fill="FEFEFE"/>
          <w:lang w:val="es-ES_tradnl" w:eastAsia="es-ES_tradnl"/>
        </w:rPr>
        <w:t xml:space="preserve">. </w:t>
      </w:r>
      <w:r w:rsidR="00442559">
        <w:rPr>
          <w:shd w:val="clear" w:color="auto" w:fill="FEFEFE"/>
          <w:lang w:val="es-ES_tradnl" w:eastAsia="es-ES_tradnl"/>
        </w:rPr>
        <w:t>Además,</w:t>
      </w:r>
      <w:r w:rsidR="002C2C59">
        <w:rPr>
          <w:shd w:val="clear" w:color="auto" w:fill="FEFEFE"/>
          <w:lang w:val="es-ES_tradnl" w:eastAsia="es-ES_tradnl"/>
        </w:rPr>
        <w:t xml:space="preserve"> se aprende acerca sobre el desarrollo en la parte cliente con JavaScript estándar y con </w:t>
      </w:r>
      <w:proofErr w:type="spellStart"/>
      <w:r w:rsidR="002C2C59" w:rsidRPr="009364C8">
        <w:rPr>
          <w:i/>
          <w:shd w:val="clear" w:color="auto" w:fill="FEFEFE"/>
          <w:lang w:val="es-ES_tradnl" w:eastAsia="es-ES_tradnl"/>
        </w:rPr>
        <w:t>frameworks</w:t>
      </w:r>
      <w:proofErr w:type="spellEnd"/>
      <w:r w:rsidR="002C2C59">
        <w:rPr>
          <w:shd w:val="clear" w:color="auto" w:fill="FEFEFE"/>
          <w:lang w:val="es-ES_tradnl" w:eastAsia="es-ES_tradnl"/>
        </w:rPr>
        <w:t xml:space="preserve">. </w:t>
      </w:r>
      <w:r w:rsidR="00442559">
        <w:rPr>
          <w:shd w:val="clear" w:color="auto" w:fill="FEFEFE"/>
          <w:lang w:val="es-ES_tradnl" w:eastAsia="es-ES_tradnl"/>
        </w:rPr>
        <w:t>Para el proyecto se han utilizado las tecnologías usadas en esta asignatura tanto para el API como para la parte del cliente.</w:t>
      </w:r>
    </w:p>
    <w:p w14:paraId="21832D7C" w14:textId="3DC7968C" w:rsidR="00442559" w:rsidRDefault="00D665AF" w:rsidP="00062F02">
      <w:pPr>
        <w:rPr>
          <w:b/>
          <w:shd w:val="clear" w:color="auto" w:fill="FEFEFE"/>
          <w:lang w:val="es-ES_tradnl" w:eastAsia="es-ES_tradnl"/>
        </w:rPr>
      </w:pPr>
      <w:r w:rsidRPr="00D665AF">
        <w:rPr>
          <w:b/>
          <w:shd w:val="clear" w:color="auto" w:fill="FEFEFE"/>
          <w:lang w:val="es-ES_tradnl" w:eastAsia="es-ES_tradnl"/>
        </w:rPr>
        <w:t>Diseño de bases de datos (DBD)</w:t>
      </w:r>
    </w:p>
    <w:p w14:paraId="6725E2AD" w14:textId="135CF40A" w:rsidR="00E5593D" w:rsidRDefault="00E25BFF" w:rsidP="00BF7996">
      <w:pPr>
        <w:rPr>
          <w:shd w:val="clear" w:color="auto" w:fill="FEFEFE"/>
          <w:lang w:val="es-ES_tradnl" w:eastAsia="es-ES_tradnl"/>
        </w:rPr>
      </w:pPr>
      <w:r>
        <w:rPr>
          <w:shd w:val="clear" w:color="auto" w:fill="FEFEFE"/>
          <w:lang w:val="es-ES_tradnl" w:eastAsia="es-ES_tradnl"/>
        </w:rPr>
        <w:t xml:space="preserve">Los principales </w:t>
      </w:r>
      <w:r w:rsidR="00DC7387">
        <w:rPr>
          <w:shd w:val="clear" w:color="auto" w:fill="FEFEFE"/>
          <w:lang w:val="es-ES_tradnl" w:eastAsia="es-ES_tradnl"/>
        </w:rPr>
        <w:t xml:space="preserve">conocimientos de bases de datos aplicados en el proyecto se obtuvieron de esta asignatura. Poder diseñar un esquema entidad relación según los requisitos del sistema, </w:t>
      </w:r>
      <w:r w:rsidR="0023471E">
        <w:rPr>
          <w:shd w:val="clear" w:color="auto" w:fill="FEFEFE"/>
          <w:lang w:val="es-ES_tradnl" w:eastAsia="es-ES_tradnl"/>
        </w:rPr>
        <w:t>creación de una base de datos desde cero…</w:t>
      </w:r>
    </w:p>
    <w:p w14:paraId="6ACE6022" w14:textId="45E6519F" w:rsidR="0023471E" w:rsidRDefault="00916B04" w:rsidP="00BF7996">
      <w:pPr>
        <w:rPr>
          <w:b/>
          <w:shd w:val="clear" w:color="auto" w:fill="FEFEFE"/>
          <w:lang w:val="es-ES_tradnl" w:eastAsia="es-ES_tradnl"/>
        </w:rPr>
      </w:pPr>
      <w:r>
        <w:rPr>
          <w:b/>
          <w:shd w:val="clear" w:color="auto" w:fill="FEFEFE"/>
          <w:lang w:val="es-ES_tradnl" w:eastAsia="es-ES_tradnl"/>
        </w:rPr>
        <w:t>Análisis</w:t>
      </w:r>
      <w:r w:rsidR="00753473">
        <w:rPr>
          <w:b/>
          <w:shd w:val="clear" w:color="auto" w:fill="FEFEFE"/>
          <w:lang w:val="es-ES_tradnl" w:eastAsia="es-ES_tradnl"/>
        </w:rPr>
        <w:t xml:space="preserve"> y especificación de sistemas </w:t>
      </w:r>
      <w:r w:rsidR="003B1D87">
        <w:rPr>
          <w:b/>
          <w:shd w:val="clear" w:color="auto" w:fill="FEFEFE"/>
          <w:lang w:val="es-ES_tradnl" w:eastAsia="es-ES_tradnl"/>
        </w:rPr>
        <w:t>software</w:t>
      </w:r>
      <w:r w:rsidR="00497DE7">
        <w:rPr>
          <w:b/>
          <w:shd w:val="clear" w:color="auto" w:fill="FEFEFE"/>
          <w:lang w:val="es-ES_tradnl" w:eastAsia="es-ES_tradnl"/>
        </w:rPr>
        <w:t xml:space="preserve"> </w:t>
      </w:r>
      <w:r w:rsidR="0023471E">
        <w:rPr>
          <w:b/>
          <w:shd w:val="clear" w:color="auto" w:fill="FEFEFE"/>
          <w:lang w:val="es-ES_tradnl" w:eastAsia="es-ES_tradnl"/>
        </w:rPr>
        <w:t>(AESS)</w:t>
      </w:r>
    </w:p>
    <w:p w14:paraId="44F4A6BD" w14:textId="4F38098A" w:rsidR="0023471E" w:rsidRDefault="0050462E" w:rsidP="00BF7996">
      <w:pPr>
        <w:rPr>
          <w:shd w:val="clear" w:color="auto" w:fill="FEFEFE"/>
          <w:lang w:val="es-ES_tradnl" w:eastAsia="es-ES_tradnl"/>
        </w:rPr>
      </w:pPr>
      <w:r>
        <w:rPr>
          <w:shd w:val="clear" w:color="auto" w:fill="FEFEFE"/>
          <w:lang w:val="es-ES_tradnl" w:eastAsia="es-ES_tradnl"/>
        </w:rPr>
        <w:t xml:space="preserve">En esta asignatura se aprende a realizar los diferentes diagramas del sistema, ya sean de clases, de </w:t>
      </w:r>
      <w:r w:rsidR="00072C02">
        <w:rPr>
          <w:shd w:val="clear" w:color="auto" w:fill="FEFEFE"/>
          <w:lang w:val="es-ES_tradnl" w:eastAsia="es-ES_tradnl"/>
        </w:rPr>
        <w:t xml:space="preserve">casos de </w:t>
      </w:r>
      <w:r w:rsidR="00290C16">
        <w:rPr>
          <w:shd w:val="clear" w:color="auto" w:fill="FEFEFE"/>
          <w:lang w:val="es-ES_tradnl" w:eastAsia="es-ES_tradnl"/>
        </w:rPr>
        <w:t>uso, de secuencia</w:t>
      </w:r>
      <w:r w:rsidR="00425367">
        <w:rPr>
          <w:shd w:val="clear" w:color="auto" w:fill="FEFEFE"/>
          <w:lang w:val="es-ES_tradnl" w:eastAsia="es-ES_tradnl"/>
        </w:rPr>
        <w:t xml:space="preserve">… </w:t>
      </w:r>
      <w:r w:rsidR="00F33AD2">
        <w:rPr>
          <w:shd w:val="clear" w:color="auto" w:fill="FEFEFE"/>
          <w:lang w:val="es-ES_tradnl" w:eastAsia="es-ES_tradnl"/>
        </w:rPr>
        <w:t>Otro aspecto de la asignatura que se ha aplicado al proyecto es identificar y diferenciar los requisitos de la aplicación a desarrollar.</w:t>
      </w:r>
    </w:p>
    <w:p w14:paraId="2F081E02" w14:textId="77777777" w:rsidR="000644DE" w:rsidRDefault="000644DE" w:rsidP="00BF7996">
      <w:pPr>
        <w:rPr>
          <w:shd w:val="clear" w:color="auto" w:fill="FEFEFE"/>
          <w:lang w:val="es-ES_tradnl" w:eastAsia="es-ES_tradnl"/>
        </w:rPr>
      </w:pPr>
    </w:p>
    <w:p w14:paraId="721AA7A3" w14:textId="77777777" w:rsidR="004E2B51" w:rsidRDefault="004E2B51" w:rsidP="00BF7996">
      <w:pPr>
        <w:rPr>
          <w:shd w:val="clear" w:color="auto" w:fill="FEFEFE"/>
          <w:lang w:val="es-ES_tradnl" w:eastAsia="es-ES_tradnl"/>
        </w:rPr>
      </w:pPr>
    </w:p>
    <w:p w14:paraId="039E11C1" w14:textId="77777777" w:rsidR="004E2B51" w:rsidRDefault="004E2B51" w:rsidP="00BF7996">
      <w:pPr>
        <w:rPr>
          <w:shd w:val="clear" w:color="auto" w:fill="FEFEFE"/>
          <w:lang w:val="es-ES_tradnl" w:eastAsia="es-ES_tradnl"/>
        </w:rPr>
      </w:pPr>
    </w:p>
    <w:p w14:paraId="1629BBEF" w14:textId="5DF8C787" w:rsidR="004005D3" w:rsidRDefault="004005D3" w:rsidP="00BF7996">
      <w:pPr>
        <w:rPr>
          <w:shd w:val="clear" w:color="auto" w:fill="FEFEFE"/>
          <w:lang w:val="es-ES_tradnl" w:eastAsia="es-ES_tradnl"/>
        </w:rPr>
      </w:pPr>
    </w:p>
    <w:p w14:paraId="2C0B710B" w14:textId="77777777" w:rsidR="00183394" w:rsidRDefault="00183394" w:rsidP="00BF7996">
      <w:pPr>
        <w:rPr>
          <w:shd w:val="clear" w:color="auto" w:fill="FEFEFE"/>
          <w:lang w:val="es-ES_tradnl" w:eastAsia="es-ES_tradnl"/>
        </w:rPr>
      </w:pPr>
    </w:p>
    <w:p w14:paraId="3A0F804F" w14:textId="45975839" w:rsidR="003A59D3" w:rsidRDefault="000644DE" w:rsidP="003A2B44">
      <w:pPr>
        <w:pStyle w:val="Ttulo1"/>
        <w:rPr>
          <w:lang w:val="es-ES_tradnl" w:eastAsia="es-ES_tradnl"/>
        </w:rPr>
      </w:pPr>
      <w:bookmarkStart w:id="10" w:name="_Toc523913037"/>
      <w:r>
        <w:rPr>
          <w:lang w:val="es-ES_tradnl" w:eastAsia="es-ES_tradnl"/>
        </w:rPr>
        <w:lastRenderedPageBreak/>
        <w:t>Estado del arte</w:t>
      </w:r>
      <w:bookmarkEnd w:id="10"/>
    </w:p>
    <w:p w14:paraId="5DDCAB2F" w14:textId="1DB758F2" w:rsidR="00A12C0E" w:rsidRDefault="00CD2D0F" w:rsidP="00CD2D0F">
      <w:pPr>
        <w:rPr>
          <w:lang w:val="es-ES_tradnl" w:eastAsia="es-ES_tradnl"/>
        </w:rPr>
      </w:pPr>
      <w:r>
        <w:rPr>
          <w:lang w:val="es-ES_tradnl" w:eastAsia="es-ES_tradnl"/>
        </w:rPr>
        <w:t xml:space="preserve">Hoy en </w:t>
      </w:r>
      <w:r w:rsidR="003807DB">
        <w:rPr>
          <w:lang w:val="es-ES_tradnl" w:eastAsia="es-ES_tradnl"/>
        </w:rPr>
        <w:t>día</w:t>
      </w:r>
      <w:r>
        <w:rPr>
          <w:lang w:val="es-ES_tradnl" w:eastAsia="es-ES_tradnl"/>
        </w:rPr>
        <w:t xml:space="preserve"> </w:t>
      </w:r>
      <w:r w:rsidR="003807DB">
        <w:rPr>
          <w:lang w:val="es-ES_tradnl" w:eastAsia="es-ES_tradnl"/>
        </w:rPr>
        <w:t xml:space="preserve">el uso de un dispositivo con acceso a internet es habitual dentro de la vida diaria de las personas. </w:t>
      </w:r>
      <w:r w:rsidR="004611AE">
        <w:rPr>
          <w:lang w:val="es-ES_tradnl" w:eastAsia="es-ES_tradnl"/>
        </w:rPr>
        <w:t xml:space="preserve">Cada vez es </w:t>
      </w:r>
      <w:r w:rsidR="00ED09E2">
        <w:rPr>
          <w:lang w:val="es-ES_tradnl" w:eastAsia="es-ES_tradnl"/>
        </w:rPr>
        <w:t>más</w:t>
      </w:r>
      <w:r w:rsidR="004611AE">
        <w:rPr>
          <w:lang w:val="es-ES_tradnl" w:eastAsia="es-ES_tradnl"/>
        </w:rPr>
        <w:t xml:space="preserve"> habitual que las personas </w:t>
      </w:r>
      <w:r w:rsidR="00ED09E2">
        <w:rPr>
          <w:lang w:val="es-ES_tradnl" w:eastAsia="es-ES_tradnl"/>
        </w:rPr>
        <w:t xml:space="preserve">busquen comodidades </w:t>
      </w:r>
      <w:r w:rsidR="00383AC0">
        <w:rPr>
          <w:lang w:val="es-ES_tradnl" w:eastAsia="es-ES_tradnl"/>
        </w:rPr>
        <w:t xml:space="preserve">o alternativas </w:t>
      </w:r>
      <w:r w:rsidR="00F26179">
        <w:rPr>
          <w:lang w:val="es-ES_tradnl" w:eastAsia="es-ES_tradnl"/>
        </w:rPr>
        <w:t xml:space="preserve">a través de la tecnología </w:t>
      </w:r>
      <w:r w:rsidR="00383AC0">
        <w:rPr>
          <w:lang w:val="es-ES_tradnl" w:eastAsia="es-ES_tradnl"/>
        </w:rPr>
        <w:t>para facilitar hábitos de la vida cotidiana.</w:t>
      </w:r>
    </w:p>
    <w:p w14:paraId="456F8907" w14:textId="6B9C0C97" w:rsidR="00BC04B8" w:rsidRDefault="003D46D4" w:rsidP="00CD2D0F">
      <w:pPr>
        <w:rPr>
          <w:lang w:val="es-ES_tradnl" w:eastAsia="es-ES_tradnl"/>
        </w:rPr>
      </w:pPr>
      <w:r>
        <w:rPr>
          <w:lang w:val="es-ES_tradnl" w:eastAsia="es-ES_tradnl"/>
        </w:rPr>
        <w:t xml:space="preserve">Según </w:t>
      </w:r>
      <w:r w:rsidR="004D27C5">
        <w:rPr>
          <w:lang w:val="es-ES_tradnl" w:eastAsia="es-ES_tradnl"/>
        </w:rPr>
        <w:t xml:space="preserve">el informe del 2018 que presentan </w:t>
      </w:r>
      <w:proofErr w:type="spellStart"/>
      <w:r w:rsidR="004D27C5" w:rsidRPr="008A0B89">
        <w:rPr>
          <w:i/>
          <w:lang w:val="es-ES_tradnl" w:eastAsia="es-ES_tradnl"/>
        </w:rPr>
        <w:t>We</w:t>
      </w:r>
      <w:proofErr w:type="spellEnd"/>
      <w:r w:rsidR="004D27C5" w:rsidRPr="008A0B89">
        <w:rPr>
          <w:i/>
          <w:lang w:val="es-ES_tradnl" w:eastAsia="es-ES_tradnl"/>
        </w:rPr>
        <w:t xml:space="preserve"> Are Social</w:t>
      </w:r>
      <w:r w:rsidR="004D27C5">
        <w:rPr>
          <w:lang w:val="es-ES_tradnl" w:eastAsia="es-ES_tradnl"/>
        </w:rPr>
        <w:t xml:space="preserve"> y </w:t>
      </w:r>
      <w:proofErr w:type="spellStart"/>
      <w:r w:rsidR="004D27C5" w:rsidRPr="008A0B89">
        <w:rPr>
          <w:i/>
          <w:lang w:val="es-ES_tradnl" w:eastAsia="es-ES_tradnl"/>
        </w:rPr>
        <w:t>Hootsuite</w:t>
      </w:r>
      <w:proofErr w:type="spellEnd"/>
      <w:r w:rsidR="004D27C5">
        <w:rPr>
          <w:lang w:val="es-ES_tradnl" w:eastAsia="es-ES_tradnl"/>
        </w:rPr>
        <w:t xml:space="preserve"> </w:t>
      </w:r>
      <w:r w:rsidR="00566A54" w:rsidRPr="00566A54">
        <w:rPr>
          <w:lang w:val="es-ES_tradnl" w:eastAsia="es-ES_tradnl"/>
        </w:rPr>
        <w:t>se destaca que Internet ha superado la cifra de los 4.000 millones de usuarios, lo que supone que más de la mitad de la población está conectada</w:t>
      </w:r>
      <w:r w:rsidR="008A0B89">
        <w:rPr>
          <w:lang w:val="es-ES_tradnl" w:eastAsia="es-ES_tradnl"/>
        </w:rPr>
        <w:t xml:space="preserve"> (</w:t>
      </w:r>
      <w:proofErr w:type="spellStart"/>
      <w:r w:rsidR="008A0B89">
        <w:rPr>
          <w:lang w:val="es-ES_tradnl" w:eastAsia="es-ES_tradnl"/>
        </w:rPr>
        <w:t>We</w:t>
      </w:r>
      <w:proofErr w:type="spellEnd"/>
      <w:r w:rsidR="00FE338E">
        <w:rPr>
          <w:lang w:val="es-ES_tradnl" w:eastAsia="es-ES_tradnl"/>
        </w:rPr>
        <w:t xml:space="preserve"> </w:t>
      </w:r>
      <w:r w:rsidR="008A0B89">
        <w:rPr>
          <w:lang w:val="es-ES_tradnl" w:eastAsia="es-ES_tradnl"/>
        </w:rPr>
        <w:t>Are</w:t>
      </w:r>
      <w:r w:rsidR="00FE338E">
        <w:rPr>
          <w:lang w:val="es-ES_tradnl" w:eastAsia="es-ES_tradnl"/>
        </w:rPr>
        <w:t xml:space="preserve"> </w:t>
      </w:r>
      <w:r w:rsidR="008A0B89">
        <w:rPr>
          <w:lang w:val="es-ES_tradnl" w:eastAsia="es-ES_tradnl"/>
        </w:rPr>
        <w:t>Social, 2018)</w:t>
      </w:r>
      <w:r w:rsidR="00566A54" w:rsidRPr="00566A54">
        <w:rPr>
          <w:lang w:val="es-ES_tradnl" w:eastAsia="es-ES_tradnl"/>
        </w:rPr>
        <w:t>.</w:t>
      </w:r>
    </w:p>
    <w:p w14:paraId="2E24807F" w14:textId="77777777" w:rsidR="001455BB" w:rsidRPr="000644DE" w:rsidRDefault="001455BB" w:rsidP="00CD2D0F">
      <w:pPr>
        <w:rPr>
          <w:lang w:val="es-ES_tradnl" w:eastAsia="es-ES_tradnl"/>
        </w:rPr>
      </w:pPr>
    </w:p>
    <w:p w14:paraId="78E5C7D0" w14:textId="7C62EEE5" w:rsidR="00366A6B" w:rsidRPr="009C60B3" w:rsidRDefault="00FB6605" w:rsidP="00002CCF">
      <w:pPr>
        <w:rPr>
          <w:i/>
        </w:rPr>
      </w:pPr>
      <w:r>
        <w:rPr>
          <w:noProof/>
          <w:lang w:val="es-ES_tradnl" w:eastAsia="es-ES_tradnl"/>
        </w:rPr>
        <mc:AlternateContent>
          <mc:Choice Requires="wps">
            <w:drawing>
              <wp:anchor distT="0" distB="0" distL="114300" distR="114300" simplePos="0" relativeHeight="251667456" behindDoc="0" locked="0" layoutInCell="1" allowOverlap="1" wp14:anchorId="61FC5742" wp14:editId="28AC7A63">
                <wp:simplePos x="0" y="0"/>
                <wp:positionH relativeFrom="column">
                  <wp:posOffset>0</wp:posOffset>
                </wp:positionH>
                <wp:positionV relativeFrom="paragraph">
                  <wp:posOffset>3151505</wp:posOffset>
                </wp:positionV>
                <wp:extent cx="5744210" cy="305435"/>
                <wp:effectExtent l="0" t="0" r="0" b="0"/>
                <wp:wrapSquare wrapText="bothSides"/>
                <wp:docPr id="5" name="Cuadro de texto 5"/>
                <wp:cNvGraphicFramePr/>
                <a:graphic xmlns:a="http://schemas.openxmlformats.org/drawingml/2006/main">
                  <a:graphicData uri="http://schemas.microsoft.com/office/word/2010/wordprocessingShape">
                    <wps:wsp>
                      <wps:cNvSpPr txBox="1"/>
                      <wps:spPr>
                        <a:xfrm>
                          <a:off x="0" y="0"/>
                          <a:ext cx="5744210" cy="305435"/>
                        </a:xfrm>
                        <a:prstGeom prst="rect">
                          <a:avLst/>
                        </a:prstGeom>
                        <a:solidFill>
                          <a:prstClr val="white"/>
                        </a:solidFill>
                        <a:ln>
                          <a:noFill/>
                        </a:ln>
                        <a:effectLst/>
                      </wps:spPr>
                      <wps:txbx>
                        <w:txbxContent>
                          <w:p w14:paraId="474777FE" w14:textId="727A1B2C" w:rsidR="00EC0190" w:rsidRPr="00D92893" w:rsidRDefault="00EC0190" w:rsidP="00FB6605">
                            <w:pPr>
                              <w:pStyle w:val="Descripcin"/>
                              <w:jc w:val="center"/>
                              <w:rPr>
                                <w:rFonts w:ascii="Arial" w:hAnsi="Arial" w:cs="Arial"/>
                                <w:b/>
                                <w:noProof/>
                                <w:sz w:val="32"/>
                                <w:szCs w:val="32"/>
                              </w:rPr>
                            </w:pPr>
                            <w:bookmarkStart w:id="11" w:name="_Toc523820095"/>
                            <w:r>
                              <w:t xml:space="preserve">Ilustración </w:t>
                            </w:r>
                            <w:r>
                              <w:rPr>
                                <w:noProof/>
                              </w:rPr>
                              <w:fldChar w:fldCharType="begin"/>
                            </w:r>
                            <w:r>
                              <w:rPr>
                                <w:noProof/>
                              </w:rPr>
                              <w:instrText xml:space="preserve"> SEQ Ilustración \* ARABIC </w:instrText>
                            </w:r>
                            <w:r>
                              <w:rPr>
                                <w:noProof/>
                              </w:rPr>
                              <w:fldChar w:fldCharType="separate"/>
                            </w:r>
                            <w:r>
                              <w:rPr>
                                <w:noProof/>
                              </w:rPr>
                              <w:t>1</w:t>
                            </w:r>
                            <w:r>
                              <w:rPr>
                                <w:noProof/>
                              </w:rPr>
                              <w:fldChar w:fldCharType="end"/>
                            </w:r>
                            <w:r>
                              <w:t xml:space="preserve"> </w:t>
                            </w:r>
                            <w:r w:rsidRPr="00944364">
                              <w:t>: Tasa de uso de internet por países</w:t>
                            </w:r>
                            <w:r>
                              <w:t xml:space="preserve"> (</w:t>
                            </w:r>
                            <w:proofErr w:type="spellStart"/>
                            <w:r>
                              <w:t>We</w:t>
                            </w:r>
                            <w:proofErr w:type="spellEnd"/>
                            <w:r>
                              <w:t xml:space="preserve"> Are Social, 2018)</w:t>
                            </w:r>
                            <w:r w:rsidRPr="00944364">
                              <w:t>.</w:t>
                            </w:r>
                            <w:bookmarkEnd w:id="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FC5742" id="Cuadro de texto 5" o:spid="_x0000_s1041" type="#_x0000_t202" style="position:absolute;left:0;text-align:left;margin-left:0;margin-top:248.15pt;width:452.3pt;height:24.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" stroked="f">
                <v:textbox style="mso-fit-shape-to-text:t" inset="0,0,0,0">
                  <w:txbxContent>
                    <w:p w14:paraId="474777FE" w14:textId="727A1B2C" w:rsidR="00EC0190" w:rsidRPr="00D92893" w:rsidRDefault="00EC0190" w:rsidP="00FB6605">
                      <w:pPr>
                        <w:pStyle w:val="Descripcin"/>
                        <w:jc w:val="center"/>
                        <w:rPr>
                          <w:rFonts w:ascii="Arial" w:hAnsi="Arial" w:cs="Arial"/>
                          <w:b/>
                          <w:noProof/>
                          <w:sz w:val="32"/>
                          <w:szCs w:val="32"/>
                        </w:rPr>
                      </w:pPr>
                      <w:bookmarkStart w:id="12" w:name="_Toc523820095"/>
                      <w:r>
                        <w:t xml:space="preserve">Ilustración </w:t>
                      </w:r>
                      <w:r>
                        <w:rPr>
                          <w:noProof/>
                        </w:rPr>
                        <w:fldChar w:fldCharType="begin"/>
                      </w:r>
                      <w:r>
                        <w:rPr>
                          <w:noProof/>
                        </w:rPr>
                        <w:instrText xml:space="preserve"> SEQ Ilustración \* ARABIC </w:instrText>
                      </w:r>
                      <w:r>
                        <w:rPr>
                          <w:noProof/>
                        </w:rPr>
                        <w:fldChar w:fldCharType="separate"/>
                      </w:r>
                      <w:r>
                        <w:rPr>
                          <w:noProof/>
                        </w:rPr>
                        <w:t>1</w:t>
                      </w:r>
                      <w:r>
                        <w:rPr>
                          <w:noProof/>
                        </w:rPr>
                        <w:fldChar w:fldCharType="end"/>
                      </w:r>
                      <w:r>
                        <w:t xml:space="preserve"> </w:t>
                      </w:r>
                      <w:r w:rsidRPr="00944364">
                        <w:t>: Tasa de uso de internet por países</w:t>
                      </w:r>
                      <w:r>
                        <w:t xml:space="preserve"> (</w:t>
                      </w:r>
                      <w:proofErr w:type="spellStart"/>
                      <w:r>
                        <w:t>We</w:t>
                      </w:r>
                      <w:proofErr w:type="spellEnd"/>
                      <w:r>
                        <w:t xml:space="preserve"> Are Social, 2018)</w:t>
                      </w:r>
                      <w:r w:rsidRPr="00944364">
                        <w:t>.</w:t>
                      </w:r>
                      <w:bookmarkEnd w:id="12"/>
                    </w:p>
                  </w:txbxContent>
                </v:textbox>
                <w10:wrap type="square"/>
              </v:shape>
            </w:pict>
          </mc:Fallback>
        </mc:AlternateContent>
      </w:r>
      <w:r w:rsidR="001455BB" w:rsidRPr="00366A6B">
        <w:rPr>
          <w:rFonts w:cs="Arial"/>
          <w:b/>
          <w:i/>
          <w:noProof/>
          <w:sz w:val="32"/>
          <w:szCs w:val="32"/>
          <w:lang w:val="es-ES_tradnl" w:eastAsia="es-ES_tradnl"/>
        </w:rPr>
        <w:drawing>
          <wp:anchor distT="0" distB="0" distL="114300" distR="114300" simplePos="0" relativeHeight="251665408" behindDoc="0" locked="0" layoutInCell="1" allowOverlap="1" wp14:anchorId="33DAD7DC" wp14:editId="433D1A4E">
            <wp:simplePos x="0" y="0"/>
            <wp:positionH relativeFrom="margin">
              <wp:align>left</wp:align>
            </wp:positionH>
            <wp:positionV relativeFrom="margin">
              <wp:align>center</wp:align>
            </wp:positionV>
            <wp:extent cx="5744210" cy="3232785"/>
            <wp:effectExtent l="0" t="0" r="0" b="0"/>
            <wp:wrapSquare wrapText="bothSides"/>
            <wp:docPr id="2" name="Imagen 2" descr="../Downloads/El-número-de-usuarios-de-Internet-en-el-mundo-3-por-paí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El-número-de-usuarios-de-Internet-en-el-mundo-3-por-país.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44210" cy="3232785"/>
                    </a:xfrm>
                    <a:prstGeom prst="rect">
                      <a:avLst/>
                    </a:prstGeom>
                    <a:noFill/>
                    <a:ln>
                      <a:noFill/>
                    </a:ln>
                  </pic:spPr>
                </pic:pic>
              </a:graphicData>
            </a:graphic>
          </wp:anchor>
        </w:drawing>
      </w:r>
      <w:r w:rsidR="00002CCF">
        <w:t xml:space="preserve">En concreto en España, </w:t>
      </w:r>
      <w:r w:rsidR="00002CCF" w:rsidRPr="00002CCF">
        <w:t>los usuarios de Internet han aumentado en 2 millones, lo que supone ya el 85% de la población</w:t>
      </w:r>
      <w:r w:rsidR="00002CCF">
        <w:t>.</w:t>
      </w:r>
      <w:r w:rsidR="004D3EFB">
        <w:t xml:space="preserve"> S</w:t>
      </w:r>
      <w:r w:rsidR="004D3EFB" w:rsidRPr="004D3EFB">
        <w:t>egún el informe Sociedad Digital en España 2017 elaborado por la Fundación Telefónica</w:t>
      </w:r>
      <w:r w:rsidR="004D3EFB">
        <w:t xml:space="preserve"> </w:t>
      </w:r>
      <w:r w:rsidR="004D3EFB" w:rsidRPr="004D3EFB">
        <w:t>detalla que el 98% de los jóvenes se conecta a diario a Internet, un porcentaje que en el caso de los adultos de entre 65 y 74 años es del 43,7%</w:t>
      </w:r>
      <w:r w:rsidR="0027168D">
        <w:t xml:space="preserve"> (Expansión</w:t>
      </w:r>
      <w:r w:rsidR="00D20276">
        <w:t>, 2018</w:t>
      </w:r>
      <w:r w:rsidR="0027168D">
        <w:t>)</w:t>
      </w:r>
      <w:r w:rsidR="004D3EFB" w:rsidRPr="004D3EFB">
        <w:t>. A este respecto, añade que la</w:t>
      </w:r>
      <w:r w:rsidR="007D2428">
        <w:t>s</w:t>
      </w:r>
      <w:r w:rsidR="004D3EFB" w:rsidRPr="004D3EFB">
        <w:t xml:space="preserve"> personas mayores se están incorporando “con rapidez” a la sociedad digital, ya que su uso de Internet aumentó un 26% el último año</w:t>
      </w:r>
      <w:r w:rsidR="0027168D">
        <w:t xml:space="preserve"> (La Vanguardia</w:t>
      </w:r>
      <w:r w:rsidR="00D20276">
        <w:t>, 2018</w:t>
      </w:r>
      <w:r w:rsidR="0027168D">
        <w:t>).</w:t>
      </w:r>
    </w:p>
    <w:p w14:paraId="1599E1B7" w14:textId="77777777" w:rsidR="00EE492A" w:rsidRDefault="007D2428" w:rsidP="00AC3C1C">
      <w:r>
        <w:lastRenderedPageBreak/>
        <w:t>Todo esto</w:t>
      </w:r>
      <w:r w:rsidR="005177BF">
        <w:t xml:space="preserve"> supone una </w:t>
      </w:r>
      <w:r w:rsidR="00860F28">
        <w:t xml:space="preserve">facilidad para que la telemedicina </w:t>
      </w:r>
      <w:r w:rsidR="00B133B1">
        <w:t>sea una alternativa factible en el ámbito de la salud</w:t>
      </w:r>
      <w:r w:rsidR="00864703">
        <w:t>, ya que es un r</w:t>
      </w:r>
      <w:r w:rsidR="00864703" w:rsidRPr="00864703">
        <w:t>ecurso tecnológico que posibilita la optimización de los servicios de atención en salud, ahorrando tiempo y dinero y facilitando el acceso a zonas distantes para tener atención de especialistas.</w:t>
      </w:r>
      <w:r w:rsidR="001778D9">
        <w:t xml:space="preserve"> </w:t>
      </w:r>
      <w:r w:rsidR="00FF08B7">
        <w:t>F</w:t>
      </w:r>
      <w:r w:rsidR="00FF08B7" w:rsidRPr="00FF08B7">
        <w:t>actores como la alta dispersión poblacional, las distancias y la escasez de especialistas en todas las áreas de la medicina</w:t>
      </w:r>
      <w:r w:rsidR="00FF08B7">
        <w:t xml:space="preserve"> dan pie a que </w:t>
      </w:r>
      <w:r w:rsidR="00FF08B7" w:rsidRPr="00FF08B7">
        <w:t xml:space="preserve">la telemedicina hoy </w:t>
      </w:r>
      <w:r w:rsidR="00FF08B7">
        <w:t>en día pueda</w:t>
      </w:r>
      <w:r w:rsidR="00FF08B7" w:rsidRPr="00FF08B7">
        <w:t xml:space="preserve"> desempeñar un papel fundamental en lo que concierne a la mejora sostenible de la salud de las comunidades, a nivel global.</w:t>
      </w:r>
      <w:r w:rsidR="008E299A">
        <w:t xml:space="preserve"> </w:t>
      </w:r>
    </w:p>
    <w:p w14:paraId="79C959A5" w14:textId="041E18EB" w:rsidR="00AC3C1C" w:rsidRDefault="00AC3C1C" w:rsidP="00AC3C1C">
      <w:r>
        <w:t>Es una herramienta más para el buen desempeño científico del personal de la salud, que no solucionará todos los problemas existentes en el sector sanitario</w:t>
      </w:r>
      <w:r w:rsidR="00E4477A">
        <w:t xml:space="preserve"> y que </w:t>
      </w:r>
      <w:r w:rsidR="00E4477A" w:rsidRPr="00E4477A">
        <w:t xml:space="preserve">en ningún caso </w:t>
      </w:r>
      <w:r w:rsidR="00E4477A">
        <w:t>pretende sustituir</w:t>
      </w:r>
      <w:r w:rsidR="009F02D1">
        <w:t xml:space="preserve"> el criterio del m</w:t>
      </w:r>
      <w:r w:rsidR="00E4477A" w:rsidRPr="00E4477A">
        <w:t>édico tratante</w:t>
      </w:r>
      <w:r>
        <w:t xml:space="preserve">, pero que </w:t>
      </w:r>
      <w:r w:rsidR="006E5C11">
        <w:t>con la evolución de las nuevas t</w:t>
      </w:r>
      <w:r w:rsidR="006E5C11" w:rsidRPr="006E5C11">
        <w:t>ecnologías favorece la expansión y aplicación de los conceptos de globalidad e interoperabilidad en las organizaciones de salud, permitiendo e impulsando así entornos de organización y trabajo que van más allá de la aplicación de la Telemedicina para la cobertura asistencial en zonas geográficamente remotas.</w:t>
      </w:r>
    </w:p>
    <w:p w14:paraId="3C012F69" w14:textId="5D17896D" w:rsidR="003548B4" w:rsidRDefault="003548B4" w:rsidP="00AC3C1C">
      <w:r>
        <w:t xml:space="preserve">En la </w:t>
      </w:r>
      <w:r w:rsidR="00B61EB9" w:rsidRPr="008E4BF2">
        <w:rPr>
          <w:i/>
        </w:rPr>
        <w:t>Tabla 1</w:t>
      </w:r>
      <w:r w:rsidR="00B61EB9">
        <w:t xml:space="preserve"> </w:t>
      </w:r>
      <w:r>
        <w:t>se puede observar un resumen de las ventajas y los inconvenientes de la telemedicina.</w:t>
      </w:r>
    </w:p>
    <w:p w14:paraId="04E338C4" w14:textId="77777777" w:rsidR="003548B4" w:rsidRDefault="003548B4" w:rsidP="00AC3C1C"/>
    <w:tbl>
      <w:tblPr>
        <w:tblStyle w:val="Tablaconcuadrcula1clara-nfasis3"/>
        <w:tblW w:w="0" w:type="auto"/>
        <w:tblLook w:val="04A0" w:firstRow="1" w:lastRow="0" w:firstColumn="1" w:lastColumn="0" w:noHBand="0" w:noVBand="1"/>
      </w:tblPr>
      <w:tblGrid>
        <w:gridCol w:w="4605"/>
        <w:gridCol w:w="4605"/>
      </w:tblGrid>
      <w:tr w:rsidR="00911A74" w14:paraId="5FDD800F" w14:textId="77777777" w:rsidTr="00121E6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5" w:type="dxa"/>
            <w:vAlign w:val="center"/>
          </w:tcPr>
          <w:p w14:paraId="24F63309" w14:textId="0E1FE580" w:rsidR="00911A74" w:rsidRDefault="004B0CD6" w:rsidP="004B0CD6">
            <w:pPr>
              <w:jc w:val="left"/>
            </w:pPr>
            <w:r>
              <w:t>Ventajas</w:t>
            </w:r>
          </w:p>
        </w:tc>
        <w:tc>
          <w:tcPr>
            <w:tcW w:w="4605" w:type="dxa"/>
            <w:vAlign w:val="center"/>
          </w:tcPr>
          <w:p w14:paraId="1410B431" w14:textId="4A235165" w:rsidR="00911A74" w:rsidRDefault="003548B4" w:rsidP="004B0CD6">
            <w:pPr>
              <w:jc w:val="left"/>
              <w:cnfStyle w:val="100000000000" w:firstRow="1" w:lastRow="0" w:firstColumn="0" w:lastColumn="0" w:oddVBand="0" w:evenVBand="0" w:oddHBand="0" w:evenHBand="0" w:firstRowFirstColumn="0" w:firstRowLastColumn="0" w:lastRowFirstColumn="0" w:lastRowLastColumn="0"/>
            </w:pPr>
            <w:r>
              <w:t>Inconvenientes</w:t>
            </w:r>
          </w:p>
        </w:tc>
      </w:tr>
      <w:tr w:rsidR="00911A74" w14:paraId="22BB0D69" w14:textId="77777777" w:rsidTr="00121E62">
        <w:tc>
          <w:tcPr>
            <w:cnfStyle w:val="001000000000" w:firstRow="0" w:lastRow="0" w:firstColumn="1" w:lastColumn="0" w:oddVBand="0" w:evenVBand="0" w:oddHBand="0" w:evenHBand="0" w:firstRowFirstColumn="0" w:firstRowLastColumn="0" w:lastRowFirstColumn="0" w:lastRowLastColumn="0"/>
            <w:tcW w:w="4605" w:type="dxa"/>
            <w:vAlign w:val="center"/>
          </w:tcPr>
          <w:p w14:paraId="4F86AB7F" w14:textId="12974600" w:rsidR="00911A74" w:rsidRPr="004B0CD6" w:rsidRDefault="004B0CD6" w:rsidP="004B0CD6">
            <w:pPr>
              <w:rPr>
                <w:b w:val="0"/>
              </w:rPr>
            </w:pPr>
            <w:r w:rsidRPr="004B0CD6">
              <w:rPr>
                <w:b w:val="0"/>
              </w:rPr>
              <w:t>Acorta las distancias</w:t>
            </w:r>
            <w:r>
              <w:rPr>
                <w:b w:val="0"/>
              </w:rPr>
              <w:t xml:space="preserve"> entre especialista y paciente.</w:t>
            </w:r>
          </w:p>
        </w:tc>
        <w:tc>
          <w:tcPr>
            <w:tcW w:w="4605" w:type="dxa"/>
            <w:vAlign w:val="center"/>
          </w:tcPr>
          <w:p w14:paraId="7C6DFE20" w14:textId="67F05EBB" w:rsidR="00911A74" w:rsidRDefault="003548B4" w:rsidP="004B0CD6">
            <w:pPr>
              <w:jc w:val="left"/>
              <w:cnfStyle w:val="000000000000" w:firstRow="0" w:lastRow="0" w:firstColumn="0" w:lastColumn="0" w:oddVBand="0" w:evenVBand="0" w:oddHBand="0" w:evenHBand="0" w:firstRowFirstColumn="0" w:firstRowLastColumn="0" w:lastRowFirstColumn="0" w:lastRowLastColumn="0"/>
            </w:pPr>
            <w:r>
              <w:t>Escasa relación médico-paciente</w:t>
            </w:r>
          </w:p>
        </w:tc>
      </w:tr>
      <w:tr w:rsidR="00911A74" w14:paraId="08E7B8EE" w14:textId="77777777" w:rsidTr="00121E62">
        <w:tc>
          <w:tcPr>
            <w:cnfStyle w:val="001000000000" w:firstRow="0" w:lastRow="0" w:firstColumn="1" w:lastColumn="0" w:oddVBand="0" w:evenVBand="0" w:oddHBand="0" w:evenHBand="0" w:firstRowFirstColumn="0" w:firstRowLastColumn="0" w:lastRowFirstColumn="0" w:lastRowLastColumn="0"/>
            <w:tcW w:w="4605" w:type="dxa"/>
            <w:vAlign w:val="center"/>
          </w:tcPr>
          <w:p w14:paraId="7CFE2B50" w14:textId="64E0A5FB" w:rsidR="00911A74" w:rsidRPr="004B0CD6" w:rsidRDefault="003548B4" w:rsidP="004B0CD6">
            <w:pPr>
              <w:jc w:val="left"/>
              <w:rPr>
                <w:b w:val="0"/>
              </w:rPr>
            </w:pPr>
            <w:r>
              <w:rPr>
                <w:b w:val="0"/>
              </w:rPr>
              <w:t>Reducción de costes</w:t>
            </w:r>
          </w:p>
        </w:tc>
        <w:tc>
          <w:tcPr>
            <w:tcW w:w="4605" w:type="dxa"/>
            <w:vAlign w:val="center"/>
          </w:tcPr>
          <w:p w14:paraId="3DD0A8C7" w14:textId="0B6F0840" w:rsidR="00911A74" w:rsidRDefault="003548B4" w:rsidP="004B0CD6">
            <w:pPr>
              <w:jc w:val="left"/>
              <w:cnfStyle w:val="000000000000" w:firstRow="0" w:lastRow="0" w:firstColumn="0" w:lastColumn="0" w:oddVBand="0" w:evenVBand="0" w:oddHBand="0" w:evenHBand="0" w:firstRowFirstColumn="0" w:firstRowLastColumn="0" w:lastRowFirstColumn="0" w:lastRowLastColumn="0"/>
            </w:pPr>
            <w:r>
              <w:t>Puede ser impersonal</w:t>
            </w:r>
          </w:p>
        </w:tc>
      </w:tr>
      <w:tr w:rsidR="00911A74" w14:paraId="6A885D3D" w14:textId="77777777" w:rsidTr="00121E62">
        <w:tc>
          <w:tcPr>
            <w:cnfStyle w:val="001000000000" w:firstRow="0" w:lastRow="0" w:firstColumn="1" w:lastColumn="0" w:oddVBand="0" w:evenVBand="0" w:oddHBand="0" w:evenHBand="0" w:firstRowFirstColumn="0" w:firstRowLastColumn="0" w:lastRowFirstColumn="0" w:lastRowLastColumn="0"/>
            <w:tcW w:w="4605" w:type="dxa"/>
            <w:vAlign w:val="center"/>
          </w:tcPr>
          <w:p w14:paraId="3CAE45BF" w14:textId="3615E224" w:rsidR="00911A74" w:rsidRPr="004B0CD6" w:rsidRDefault="004B0CD6" w:rsidP="004B0CD6">
            <w:pPr>
              <w:jc w:val="left"/>
              <w:rPr>
                <w:b w:val="0"/>
              </w:rPr>
            </w:pPr>
            <w:r>
              <w:rPr>
                <w:b w:val="0"/>
              </w:rPr>
              <w:t>Última tecnología al alcance de todos</w:t>
            </w:r>
          </w:p>
        </w:tc>
        <w:tc>
          <w:tcPr>
            <w:tcW w:w="4605" w:type="dxa"/>
            <w:vAlign w:val="center"/>
          </w:tcPr>
          <w:p w14:paraId="04B68E93" w14:textId="60EAFAAF" w:rsidR="00911A74" w:rsidRDefault="003548B4" w:rsidP="004B0CD6">
            <w:pPr>
              <w:jc w:val="left"/>
              <w:cnfStyle w:val="000000000000" w:firstRow="0" w:lastRow="0" w:firstColumn="0" w:lastColumn="0" w:oddVBand="0" w:evenVBand="0" w:oddHBand="0" w:evenHBand="0" w:firstRowFirstColumn="0" w:firstRowLastColumn="0" w:lastRowFirstColumn="0" w:lastRowLastColumn="0"/>
            </w:pPr>
            <w:r w:rsidRPr="003548B4">
              <w:t>La calidad de la información puede ser deficiente</w:t>
            </w:r>
          </w:p>
        </w:tc>
      </w:tr>
      <w:tr w:rsidR="00911A74" w14:paraId="3FA94974" w14:textId="77777777" w:rsidTr="00121E62">
        <w:tc>
          <w:tcPr>
            <w:cnfStyle w:val="001000000000" w:firstRow="0" w:lastRow="0" w:firstColumn="1" w:lastColumn="0" w:oddVBand="0" w:evenVBand="0" w:oddHBand="0" w:evenHBand="0" w:firstRowFirstColumn="0" w:firstRowLastColumn="0" w:lastRowFirstColumn="0" w:lastRowLastColumn="0"/>
            <w:tcW w:w="4605" w:type="dxa"/>
            <w:vAlign w:val="center"/>
          </w:tcPr>
          <w:p w14:paraId="0C6DE413" w14:textId="0091430B" w:rsidR="00911A74" w:rsidRPr="004B0CD6" w:rsidRDefault="004B0CD6" w:rsidP="004B0CD6">
            <w:pPr>
              <w:jc w:val="left"/>
              <w:rPr>
                <w:b w:val="0"/>
              </w:rPr>
            </w:pPr>
            <w:r>
              <w:rPr>
                <w:b w:val="0"/>
              </w:rPr>
              <w:t>Acceso a sitios remotos</w:t>
            </w:r>
          </w:p>
        </w:tc>
        <w:tc>
          <w:tcPr>
            <w:tcW w:w="4605" w:type="dxa"/>
            <w:vAlign w:val="center"/>
          </w:tcPr>
          <w:p w14:paraId="6ED36A7E" w14:textId="319FE710" w:rsidR="00911A74" w:rsidRDefault="003548B4" w:rsidP="004B0CD6">
            <w:pPr>
              <w:jc w:val="left"/>
              <w:cnfStyle w:val="000000000000" w:firstRow="0" w:lastRow="0" w:firstColumn="0" w:lastColumn="0" w:oddVBand="0" w:evenVBand="0" w:oddHBand="0" w:evenHBand="0" w:firstRowFirstColumn="0" w:firstRowLastColumn="0" w:lastRowFirstColumn="0" w:lastRowLastColumn="0"/>
            </w:pPr>
            <w:r>
              <w:t>Necesidad de capacitaciones adicionales</w:t>
            </w:r>
          </w:p>
        </w:tc>
      </w:tr>
      <w:tr w:rsidR="00911A74" w14:paraId="68650198" w14:textId="77777777" w:rsidTr="00121E62">
        <w:tc>
          <w:tcPr>
            <w:cnfStyle w:val="001000000000" w:firstRow="0" w:lastRow="0" w:firstColumn="1" w:lastColumn="0" w:oddVBand="0" w:evenVBand="0" w:oddHBand="0" w:evenHBand="0" w:firstRowFirstColumn="0" w:firstRowLastColumn="0" w:lastRowFirstColumn="0" w:lastRowLastColumn="0"/>
            <w:tcW w:w="4605" w:type="dxa"/>
            <w:vAlign w:val="center"/>
          </w:tcPr>
          <w:p w14:paraId="5C73AD59" w14:textId="09326402" w:rsidR="00911A74" w:rsidRPr="003548B4" w:rsidRDefault="003548B4" w:rsidP="004B0CD6">
            <w:pPr>
              <w:jc w:val="left"/>
              <w:rPr>
                <w:b w:val="0"/>
              </w:rPr>
            </w:pPr>
            <w:r>
              <w:rPr>
                <w:b w:val="0"/>
              </w:rPr>
              <w:t>Educación continua más asequible</w:t>
            </w:r>
          </w:p>
        </w:tc>
        <w:tc>
          <w:tcPr>
            <w:tcW w:w="4605" w:type="dxa"/>
            <w:vAlign w:val="center"/>
          </w:tcPr>
          <w:p w14:paraId="5CCE10BD" w14:textId="45DB4F10" w:rsidR="00911A74" w:rsidRDefault="003548B4" w:rsidP="004B0CD6">
            <w:pPr>
              <w:jc w:val="left"/>
              <w:cnfStyle w:val="000000000000" w:firstRow="0" w:lastRow="0" w:firstColumn="0" w:lastColumn="0" w:oddVBand="0" w:evenVBand="0" w:oddHBand="0" w:evenHBand="0" w:firstRowFirstColumn="0" w:firstRowLastColumn="0" w:lastRowFirstColumn="0" w:lastRowLastColumn="0"/>
            </w:pPr>
            <w:r w:rsidRPr="003548B4">
              <w:t>Calidad de la información de la salud incierta</w:t>
            </w:r>
          </w:p>
        </w:tc>
      </w:tr>
      <w:tr w:rsidR="00911A74" w14:paraId="432F77E3" w14:textId="77777777" w:rsidTr="00121E62">
        <w:tc>
          <w:tcPr>
            <w:cnfStyle w:val="001000000000" w:firstRow="0" w:lastRow="0" w:firstColumn="1" w:lastColumn="0" w:oddVBand="0" w:evenVBand="0" w:oddHBand="0" w:evenHBand="0" w:firstRowFirstColumn="0" w:firstRowLastColumn="0" w:lastRowFirstColumn="0" w:lastRowLastColumn="0"/>
            <w:tcW w:w="4605" w:type="dxa"/>
            <w:vAlign w:val="center"/>
          </w:tcPr>
          <w:p w14:paraId="05FB0362" w14:textId="7286E288" w:rsidR="00911A74" w:rsidRPr="003548B4" w:rsidRDefault="003548B4" w:rsidP="004B0CD6">
            <w:pPr>
              <w:jc w:val="left"/>
              <w:rPr>
                <w:b w:val="0"/>
              </w:rPr>
            </w:pPr>
            <w:r>
              <w:rPr>
                <w:b w:val="0"/>
              </w:rPr>
              <w:lastRenderedPageBreak/>
              <w:t>Mejor comunicación entre los profesionales de la salud</w:t>
            </w:r>
          </w:p>
        </w:tc>
        <w:tc>
          <w:tcPr>
            <w:tcW w:w="4605" w:type="dxa"/>
            <w:vAlign w:val="center"/>
          </w:tcPr>
          <w:p w14:paraId="09BD6DF1" w14:textId="61CF1127" w:rsidR="00911A74" w:rsidRDefault="00B61EB9" w:rsidP="00340418">
            <w:pPr>
              <w:keepNext/>
              <w:jc w:val="left"/>
              <w:cnfStyle w:val="000000000000" w:firstRow="0" w:lastRow="0" w:firstColumn="0" w:lastColumn="0" w:oddVBand="0" w:evenVBand="0" w:oddHBand="0" w:evenHBand="0" w:firstRowFirstColumn="0" w:firstRowLastColumn="0" w:lastRowFirstColumn="0" w:lastRowLastColumn="0"/>
            </w:pPr>
            <w:r>
              <w:t>La confidencialidad se puede ver comprometida</w:t>
            </w:r>
          </w:p>
        </w:tc>
      </w:tr>
    </w:tbl>
    <w:p w14:paraId="6A0BC625" w14:textId="721F2A1D" w:rsidR="00340418" w:rsidRDefault="00340418" w:rsidP="00340418">
      <w:pPr>
        <w:pStyle w:val="Descripcin"/>
        <w:jc w:val="center"/>
      </w:pPr>
      <w:bookmarkStart w:id="13" w:name="_Toc523820240"/>
      <w:r>
        <w:t xml:space="preserve">Tabla </w:t>
      </w:r>
      <w:r w:rsidR="002478BB">
        <w:rPr>
          <w:noProof/>
        </w:rPr>
        <w:fldChar w:fldCharType="begin"/>
      </w:r>
      <w:r w:rsidR="002478BB">
        <w:rPr>
          <w:noProof/>
        </w:rPr>
        <w:instrText xml:space="preserve"> SEQ Tabla \* ARABIC </w:instrText>
      </w:r>
      <w:r w:rsidR="002478BB">
        <w:rPr>
          <w:noProof/>
        </w:rPr>
        <w:fldChar w:fldCharType="separate"/>
      </w:r>
      <w:r w:rsidR="00401A62">
        <w:rPr>
          <w:noProof/>
        </w:rPr>
        <w:t>1</w:t>
      </w:r>
      <w:r w:rsidR="002478BB">
        <w:rPr>
          <w:noProof/>
        </w:rPr>
        <w:fldChar w:fldCharType="end"/>
      </w:r>
      <w:r w:rsidRPr="00BC5ABA">
        <w:t>: Ventajas e inconvenientes de la telemedicina</w:t>
      </w:r>
      <w:bookmarkEnd w:id="13"/>
    </w:p>
    <w:p w14:paraId="095CC3C4" w14:textId="77777777" w:rsidR="00340418" w:rsidRPr="00340418" w:rsidRDefault="00340418" w:rsidP="00340418"/>
    <w:p w14:paraId="5D793DCA" w14:textId="10195755" w:rsidR="009E3195" w:rsidRDefault="002F0503" w:rsidP="00AC3C1C">
      <w:r>
        <w:t xml:space="preserve">Según un articulo realizado por varios médicos de </w:t>
      </w:r>
      <w:proofErr w:type="spellStart"/>
      <w:r w:rsidRPr="002F0503">
        <w:rPr>
          <w:i/>
        </w:rPr>
        <w:t>ScienceDirect</w:t>
      </w:r>
      <w:proofErr w:type="spellEnd"/>
      <w:r w:rsidRPr="002F0503">
        <w:rPr>
          <w:i/>
        </w:rPr>
        <w:t>,</w:t>
      </w:r>
      <w:r>
        <w:t xml:space="preserve"> e</w:t>
      </w:r>
      <w:r w:rsidR="00373FB7">
        <w:t xml:space="preserve">l </w:t>
      </w:r>
      <w:r w:rsidR="00373FB7" w:rsidRPr="009E3195">
        <w:t>mercado</w:t>
      </w:r>
      <w:r w:rsidR="009E3195" w:rsidRPr="009E3195">
        <w:t xml:space="preserve"> de la telemedicina, el llamado e-</w:t>
      </w:r>
      <w:proofErr w:type="spellStart"/>
      <w:r w:rsidR="009E3195" w:rsidRPr="009E3195">
        <w:t>Healt</w:t>
      </w:r>
      <w:proofErr w:type="spellEnd"/>
      <w:r w:rsidR="009E3195" w:rsidRPr="009E3195">
        <w:t xml:space="preserve"> y m-</w:t>
      </w:r>
      <w:proofErr w:type="spellStart"/>
      <w:r w:rsidR="009E3195" w:rsidRPr="009E3195">
        <w:t>Healt</w:t>
      </w:r>
      <w:proofErr w:type="spellEnd"/>
      <w:r w:rsidR="009E3195" w:rsidRPr="009E3195">
        <w:t xml:space="preserve">, generó un volumen de negocio de más de 6000 millones de euros en 2015, según Jaime Hortelano, el consejero delegado de la consultora española CMC. La expansión </w:t>
      </w:r>
      <w:r w:rsidR="00373FB7">
        <w:t>de los dispositivos móviles</w:t>
      </w:r>
      <w:r w:rsidR="009E3195" w:rsidRPr="009E3195">
        <w:t xml:space="preserve"> ha establecido ya una base tecnológica para poder desarrollar rápidamente la telemedicina que muy pronto será un valor añadido de los servicios que ofrecen las aseguradoras</w:t>
      </w:r>
      <w:r w:rsidR="00183394">
        <w:t xml:space="preserve"> (</w:t>
      </w:r>
      <w:proofErr w:type="spellStart"/>
      <w:r w:rsidR="00183394">
        <w:t>ScienceDirect</w:t>
      </w:r>
      <w:proofErr w:type="spellEnd"/>
      <w:r w:rsidR="00183394">
        <w:t>,</w:t>
      </w:r>
      <w:r w:rsidR="00FB0DC8">
        <w:t xml:space="preserve"> 2016</w:t>
      </w:r>
      <w:r w:rsidR="00183394">
        <w:t>)</w:t>
      </w:r>
      <w:r w:rsidR="009E3195" w:rsidRPr="009E3195">
        <w:t>.</w:t>
      </w:r>
    </w:p>
    <w:p w14:paraId="0260CB27" w14:textId="627E8386" w:rsidR="00FB0DC8" w:rsidRDefault="00A15490" w:rsidP="00AC3C1C">
      <w:r>
        <w:t xml:space="preserve">Con respecto a la seguridad, hoy en </w:t>
      </w:r>
      <w:r w:rsidR="00BD2795">
        <w:t>día</w:t>
      </w:r>
      <w:r>
        <w:t xml:space="preserve"> se ha vuelto un requisito indispensable </w:t>
      </w:r>
      <w:r w:rsidR="00516B9B">
        <w:t>para las empres</w:t>
      </w:r>
      <w:r w:rsidR="00BD2795">
        <w:t xml:space="preserve">as, debido a la cantidad de información sensible que viaja a través de internet y a los ataques que impiden el normal funcionamiento del sistema. </w:t>
      </w:r>
      <w:r w:rsidR="00807277">
        <w:t>Por eso es importante proteger los datos de la manera mas eficiente</w:t>
      </w:r>
      <w:r w:rsidR="00230A6D">
        <w:t xml:space="preserve"> y usando las mejores practicas de seguridad</w:t>
      </w:r>
      <w:r w:rsidR="00807277">
        <w:t>.</w:t>
      </w:r>
    </w:p>
    <w:p w14:paraId="2A888A64" w14:textId="3F13DC54" w:rsidR="00230A6D" w:rsidRDefault="00230A6D" w:rsidP="00AC3C1C">
      <w:r>
        <w:t>En este apartado destaca AES (</w:t>
      </w:r>
      <w:proofErr w:type="spellStart"/>
      <w:r w:rsidRPr="00230A6D">
        <w:t>Advanced</w:t>
      </w:r>
      <w:proofErr w:type="spellEnd"/>
      <w:r w:rsidRPr="00230A6D">
        <w:t xml:space="preserve"> </w:t>
      </w:r>
      <w:proofErr w:type="spellStart"/>
      <w:r w:rsidRPr="00230A6D">
        <w:t>Encryption</w:t>
      </w:r>
      <w:proofErr w:type="spellEnd"/>
      <w:r w:rsidRPr="00230A6D">
        <w:t xml:space="preserve"> Standard</w:t>
      </w:r>
      <w:r>
        <w:t>), ya que este método se considera muy seguro y eficiente, por eso</w:t>
      </w:r>
      <w:r w:rsidRPr="00230A6D">
        <w:t xml:space="preserve"> se suele usar en varios protocolos y técnicas de transmisión</w:t>
      </w:r>
      <w:r>
        <w:t xml:space="preserve"> como, por ejemplo, la protección WPA2 de las redes wifi. </w:t>
      </w:r>
    </w:p>
    <w:p w14:paraId="778B2E55" w14:textId="08CE2E18" w:rsidR="00FB0DC8" w:rsidRDefault="00230A6D" w:rsidP="00AC3C1C">
      <w:r w:rsidRPr="00230A6D">
        <w:t>Un motivo para la gran popularidad y propagación de este estándar de cifrado es el libre uso del método sin tarifas de licencia u otras limitaciones asociadas con la patente. Además, los requisitos referentes al hardware y al almacenamiento son relativamente bajos</w:t>
      </w:r>
      <w:r w:rsidR="00DD63A7">
        <w:t xml:space="preserve"> y es fácil de implementar (Margaret </w:t>
      </w:r>
      <w:proofErr w:type="spellStart"/>
      <w:r w:rsidR="00DD63A7">
        <w:t>Rouse</w:t>
      </w:r>
      <w:proofErr w:type="spellEnd"/>
      <w:r w:rsidR="00DD63A7">
        <w:t>, 2017)</w:t>
      </w:r>
      <w:r w:rsidRPr="00230A6D">
        <w:t xml:space="preserve">. </w:t>
      </w:r>
    </w:p>
    <w:p w14:paraId="35EB6B57" w14:textId="26C208FA" w:rsidR="0033559A" w:rsidRDefault="00DD63A7" w:rsidP="00AC3C1C">
      <w:r>
        <w:t>A continuación, d</w:t>
      </w:r>
      <w:r w:rsidR="00911A74">
        <w:t xml:space="preserve">entro del mercado de </w:t>
      </w:r>
      <w:r w:rsidR="00711598">
        <w:t>las aplicaciones</w:t>
      </w:r>
      <w:r w:rsidR="00911A74">
        <w:t xml:space="preserve"> web y móviles, voy a analizar algunas de las aplicaciones de telemedicina más completas e interesantes.</w:t>
      </w:r>
    </w:p>
    <w:p w14:paraId="71B434D9" w14:textId="68CB0D48" w:rsidR="003548B4" w:rsidRDefault="003548B4" w:rsidP="00AC3C1C"/>
    <w:p w14:paraId="50C976B2" w14:textId="5BDB67F3" w:rsidR="00DD63A7" w:rsidRDefault="00DD63A7" w:rsidP="00AC3C1C"/>
    <w:p w14:paraId="0B2FB497" w14:textId="402FBA21" w:rsidR="00DD63A7" w:rsidRDefault="00DD63A7" w:rsidP="00AC3C1C"/>
    <w:p w14:paraId="02046373" w14:textId="77777777" w:rsidR="00DD63A7" w:rsidRDefault="00DD63A7" w:rsidP="00AC3C1C"/>
    <w:p w14:paraId="514AC94B" w14:textId="208ADCF2" w:rsidR="00B61EB9" w:rsidRDefault="00B61EB9" w:rsidP="009364C8">
      <w:pPr>
        <w:pStyle w:val="Ttulo2"/>
      </w:pPr>
      <w:bookmarkStart w:id="14" w:name="_Toc523912092"/>
      <w:bookmarkStart w:id="15" w:name="_Toc523913038"/>
      <w:r w:rsidRPr="00B61EB9">
        <w:lastRenderedPageBreak/>
        <w:t>Sistemas similares</w:t>
      </w:r>
      <w:bookmarkEnd w:id="14"/>
      <w:bookmarkEnd w:id="15"/>
    </w:p>
    <w:p w14:paraId="5E4E3B2D" w14:textId="77EC9A9A" w:rsidR="00B93C5B" w:rsidRPr="009364C8" w:rsidRDefault="00B61EB9" w:rsidP="009364C8">
      <w:pPr>
        <w:pStyle w:val="Ttulo3"/>
      </w:pPr>
      <w:r w:rsidRPr="009364C8">
        <w:t xml:space="preserve"> </w:t>
      </w:r>
      <w:bookmarkStart w:id="16" w:name="_Toc523912093"/>
      <w:bookmarkStart w:id="17" w:name="_Toc523913039"/>
      <w:r w:rsidR="00B93C5B" w:rsidRPr="009364C8">
        <w:t>Médicos y pacientes</w:t>
      </w:r>
      <w:bookmarkEnd w:id="16"/>
      <w:bookmarkEnd w:id="17"/>
    </w:p>
    <w:p w14:paraId="1FDC5A15" w14:textId="2360EAB8" w:rsidR="00B14815" w:rsidRDefault="00B14815" w:rsidP="00B14815">
      <w:r>
        <w:t>Médicos y pacientes es una plataforma que permite a los usuarios acceder de forma segura y confidencial a su historial clínico y contactar con el medico telemáticamente entre otras funcionalidades</w:t>
      </w:r>
      <w:r w:rsidR="00285DB2">
        <w:t xml:space="preserve"> (Médicos y pacientes, 2017)</w:t>
      </w:r>
      <w:r>
        <w:t>.</w:t>
      </w:r>
    </w:p>
    <w:p w14:paraId="721BA25C" w14:textId="64B40E2C" w:rsidR="00B62C12" w:rsidRDefault="00B62C12" w:rsidP="00B14815">
      <w:r>
        <w:t>Entre sus características hay que destacar:</w:t>
      </w:r>
    </w:p>
    <w:p w14:paraId="71701E63" w14:textId="77777777" w:rsidR="00B62C12" w:rsidRDefault="00B62C12" w:rsidP="00F63A40">
      <w:pPr>
        <w:pStyle w:val="Prrafodelista"/>
        <w:numPr>
          <w:ilvl w:val="0"/>
          <w:numId w:val="3"/>
        </w:numPr>
      </w:pPr>
      <w:proofErr w:type="spellStart"/>
      <w:r w:rsidRPr="00FB0DC8">
        <w:rPr>
          <w:i/>
        </w:rPr>
        <w:t>Login</w:t>
      </w:r>
      <w:proofErr w:type="spellEnd"/>
      <w:r>
        <w:t xml:space="preserve"> con clave o certificado digital</w:t>
      </w:r>
    </w:p>
    <w:p w14:paraId="754A9E45" w14:textId="71D4F711" w:rsidR="00B62C12" w:rsidRDefault="00B62C12" w:rsidP="00F63A40">
      <w:pPr>
        <w:pStyle w:val="Prrafodelista"/>
        <w:numPr>
          <w:ilvl w:val="0"/>
          <w:numId w:val="3"/>
        </w:numPr>
      </w:pPr>
      <w:r>
        <w:t>Consulta de tarjeta sanitaria</w:t>
      </w:r>
    </w:p>
    <w:p w14:paraId="4AA6AE6F" w14:textId="53CF828B" w:rsidR="00B62C12" w:rsidRDefault="00B62C12" w:rsidP="00F63A40">
      <w:pPr>
        <w:pStyle w:val="Prrafodelista"/>
        <w:numPr>
          <w:ilvl w:val="0"/>
          <w:numId w:val="3"/>
        </w:numPr>
      </w:pPr>
      <w:r>
        <w:t>Consulta del centro de salud (mapa, números, etc.)</w:t>
      </w:r>
    </w:p>
    <w:p w14:paraId="777EAB6B" w14:textId="785E16E4" w:rsidR="00B62C12" w:rsidRDefault="00B62C12" w:rsidP="00F63A40">
      <w:pPr>
        <w:pStyle w:val="Prrafodelista"/>
        <w:numPr>
          <w:ilvl w:val="0"/>
          <w:numId w:val="3"/>
        </w:numPr>
      </w:pPr>
      <w:r>
        <w:t>Hospital de referencia</w:t>
      </w:r>
    </w:p>
    <w:p w14:paraId="51831291" w14:textId="5A4610F8" w:rsidR="00B62C12" w:rsidRDefault="00B62C12" w:rsidP="00F63A40">
      <w:pPr>
        <w:pStyle w:val="Prrafodelista"/>
        <w:numPr>
          <w:ilvl w:val="0"/>
          <w:numId w:val="3"/>
        </w:numPr>
      </w:pPr>
      <w:r>
        <w:t>Médico y enfermero de cabecera</w:t>
      </w:r>
    </w:p>
    <w:p w14:paraId="2C6C37B1" w14:textId="72A07501" w:rsidR="00B62C12" w:rsidRDefault="00B62C12" w:rsidP="00F63A40">
      <w:pPr>
        <w:pStyle w:val="Prrafodelista"/>
        <w:numPr>
          <w:ilvl w:val="0"/>
          <w:numId w:val="3"/>
        </w:numPr>
      </w:pPr>
      <w:r>
        <w:t>Citas electrónicas</w:t>
      </w:r>
    </w:p>
    <w:p w14:paraId="4EA1542C" w14:textId="21523539" w:rsidR="00B62C12" w:rsidRDefault="00B62C12" w:rsidP="00F63A40">
      <w:pPr>
        <w:pStyle w:val="Prrafodelista"/>
        <w:numPr>
          <w:ilvl w:val="0"/>
          <w:numId w:val="3"/>
        </w:numPr>
      </w:pPr>
      <w:r>
        <w:t>Ver historial clínico</w:t>
      </w:r>
    </w:p>
    <w:p w14:paraId="1E26F1C8" w14:textId="03496A99" w:rsidR="00B62C12" w:rsidRDefault="00B62C12" w:rsidP="00F63A40">
      <w:pPr>
        <w:pStyle w:val="Prrafodelista"/>
        <w:numPr>
          <w:ilvl w:val="0"/>
          <w:numId w:val="3"/>
        </w:numPr>
      </w:pPr>
      <w:r>
        <w:t>Datos de facturación farmacéutica</w:t>
      </w:r>
    </w:p>
    <w:p w14:paraId="5716384F" w14:textId="115A1A5D" w:rsidR="00B62C12" w:rsidRDefault="00B62C12" w:rsidP="00F63A40">
      <w:pPr>
        <w:pStyle w:val="Prrafodelista"/>
        <w:numPr>
          <w:ilvl w:val="0"/>
          <w:numId w:val="3"/>
        </w:numPr>
      </w:pPr>
      <w:r>
        <w:t>Consulta online de determinadas dudas sobre su asistencia sanitaria (responde el médico)</w:t>
      </w:r>
    </w:p>
    <w:p w14:paraId="0A7B0073" w14:textId="7478EAE7" w:rsidR="00B62C12" w:rsidRDefault="00B62C12" w:rsidP="00F63A40">
      <w:pPr>
        <w:pStyle w:val="Prrafodelista"/>
        <w:numPr>
          <w:ilvl w:val="0"/>
          <w:numId w:val="3"/>
        </w:numPr>
      </w:pPr>
      <w:r>
        <w:t>Ver información del paciente</w:t>
      </w:r>
    </w:p>
    <w:p w14:paraId="156F2A3C" w14:textId="77777777" w:rsidR="00B62C12" w:rsidRPr="00B14815" w:rsidRDefault="00B62C12" w:rsidP="00B14815"/>
    <w:p w14:paraId="4AF3FB5C" w14:textId="5E6A5708" w:rsidR="00735AEB" w:rsidRDefault="00735AEB" w:rsidP="009364C8">
      <w:pPr>
        <w:pStyle w:val="Ttulo3"/>
      </w:pPr>
      <w:r>
        <w:t xml:space="preserve"> </w:t>
      </w:r>
      <w:bookmarkStart w:id="18" w:name="_Toc523912094"/>
      <w:bookmarkStart w:id="19" w:name="_Toc523913040"/>
      <w:r>
        <w:t>Policlínica IUMET</w:t>
      </w:r>
      <w:bookmarkEnd w:id="18"/>
      <w:bookmarkEnd w:id="19"/>
    </w:p>
    <w:p w14:paraId="3ECABBAA" w14:textId="2E0DD600" w:rsidR="00D73AF0" w:rsidRPr="00D73AF0" w:rsidRDefault="00D73AF0" w:rsidP="00D73AF0">
      <w:pPr>
        <w:rPr>
          <w:lang w:val="es-ES_tradnl" w:eastAsia="es-ES_tradnl"/>
        </w:rPr>
      </w:pPr>
      <w:r w:rsidRPr="00D73AF0">
        <w:rPr>
          <w:lang w:val="es-ES_tradnl" w:eastAsia="es-ES_tradnl"/>
        </w:rPr>
        <w:t>El Instituto Universitario de Medicina Telemática IUMET surge para dar a los Centros de Rec</w:t>
      </w:r>
      <w:r w:rsidR="00285DB2">
        <w:rPr>
          <w:lang w:val="es-ES_tradnl" w:eastAsia="es-ES_tradnl"/>
        </w:rPr>
        <w:t>onocimiento de Conductores (Politécnica IUMET, 2017)</w:t>
      </w:r>
      <w:r w:rsidR="00CF4BF6">
        <w:rPr>
          <w:lang w:val="es-ES_tradnl" w:eastAsia="es-ES_tradnl"/>
        </w:rPr>
        <w:t>. Entre sus servicios encontramos:</w:t>
      </w:r>
    </w:p>
    <w:p w14:paraId="028E42D3" w14:textId="1403B5ED" w:rsidR="00D73AF0" w:rsidRPr="00CF4BF6" w:rsidRDefault="00D73AF0" w:rsidP="00F63A40">
      <w:pPr>
        <w:pStyle w:val="Prrafodelista"/>
        <w:numPr>
          <w:ilvl w:val="0"/>
          <w:numId w:val="4"/>
        </w:numPr>
        <w:rPr>
          <w:lang w:val="es-ES_tradnl" w:eastAsia="es-ES_tradnl"/>
        </w:rPr>
      </w:pPr>
      <w:r w:rsidRPr="00CF4BF6">
        <w:rPr>
          <w:lang w:val="es-ES_tradnl" w:eastAsia="es-ES_tradnl"/>
        </w:rPr>
        <w:t xml:space="preserve">Realizar consultas a los médicos especialistas de manera </w:t>
      </w:r>
      <w:r w:rsidR="0028483A">
        <w:rPr>
          <w:lang w:val="es-ES_tradnl" w:eastAsia="es-ES_tradnl"/>
        </w:rPr>
        <w:t xml:space="preserve">instantánea </w:t>
      </w:r>
      <w:r w:rsidRPr="00CF4BF6">
        <w:rPr>
          <w:lang w:val="es-ES_tradnl" w:eastAsia="es-ES_tradnl"/>
        </w:rPr>
        <w:t>sobre las exploraciones psicofísicas a los conductores que acuden al Centro</w:t>
      </w:r>
    </w:p>
    <w:p w14:paraId="26A658DE" w14:textId="77777777" w:rsidR="00D73AF0" w:rsidRPr="00CF4BF6" w:rsidRDefault="00D73AF0" w:rsidP="00F63A40">
      <w:pPr>
        <w:pStyle w:val="Prrafodelista"/>
        <w:numPr>
          <w:ilvl w:val="0"/>
          <w:numId w:val="4"/>
        </w:numPr>
        <w:rPr>
          <w:lang w:val="es-ES_tradnl" w:eastAsia="es-ES_tradnl"/>
        </w:rPr>
      </w:pPr>
      <w:r w:rsidRPr="00CF4BF6">
        <w:rPr>
          <w:lang w:val="es-ES_tradnl" w:eastAsia="es-ES_tradnl"/>
        </w:rPr>
        <w:t>Obtener apoyo formativo que amplíe y afiance los conocimientos y habilidades de los facultativos del Centro de Reconocimiento</w:t>
      </w:r>
    </w:p>
    <w:p w14:paraId="56AC09AD" w14:textId="77777777" w:rsidR="00D73AF0" w:rsidRPr="00CF4BF6" w:rsidRDefault="00D73AF0" w:rsidP="00F63A40">
      <w:pPr>
        <w:pStyle w:val="Prrafodelista"/>
        <w:numPr>
          <w:ilvl w:val="0"/>
          <w:numId w:val="4"/>
        </w:numPr>
        <w:rPr>
          <w:lang w:val="es-ES_tradnl" w:eastAsia="es-ES_tradnl"/>
        </w:rPr>
      </w:pPr>
      <w:r w:rsidRPr="00CF4BF6">
        <w:rPr>
          <w:lang w:val="es-ES_tradnl" w:eastAsia="es-ES_tradnl"/>
        </w:rPr>
        <w:t>Promover la investigación en el ámbito de la seguridad vial, a través de la coordinación y análisis de datos a gran escala</w:t>
      </w:r>
    </w:p>
    <w:p w14:paraId="20FC1834" w14:textId="77777777" w:rsidR="00D73AF0" w:rsidRPr="00CF4BF6" w:rsidRDefault="00D73AF0" w:rsidP="00F63A40">
      <w:pPr>
        <w:pStyle w:val="Prrafodelista"/>
        <w:numPr>
          <w:ilvl w:val="0"/>
          <w:numId w:val="4"/>
        </w:numPr>
        <w:rPr>
          <w:lang w:val="es-ES_tradnl" w:eastAsia="es-ES_tradnl"/>
        </w:rPr>
      </w:pPr>
      <w:r w:rsidRPr="00CF4BF6">
        <w:rPr>
          <w:lang w:val="es-ES_tradnl" w:eastAsia="es-ES_tradnl"/>
        </w:rPr>
        <w:lastRenderedPageBreak/>
        <w:t>Asesoramiento en adaptaciones para la conducción</w:t>
      </w:r>
    </w:p>
    <w:p w14:paraId="02393B04" w14:textId="77777777" w:rsidR="00D73AF0" w:rsidRPr="00CF4BF6" w:rsidRDefault="00D73AF0" w:rsidP="00F63A40">
      <w:pPr>
        <w:pStyle w:val="Prrafodelista"/>
        <w:numPr>
          <w:ilvl w:val="0"/>
          <w:numId w:val="4"/>
        </w:numPr>
        <w:rPr>
          <w:lang w:val="es-ES_tradnl" w:eastAsia="es-ES_tradnl"/>
        </w:rPr>
      </w:pPr>
      <w:proofErr w:type="spellStart"/>
      <w:r w:rsidRPr="00CF4BF6">
        <w:rPr>
          <w:lang w:val="es-ES_tradnl" w:eastAsia="es-ES_tradnl"/>
        </w:rPr>
        <w:t>Teleoftalmología</w:t>
      </w:r>
      <w:proofErr w:type="spellEnd"/>
      <w:r w:rsidRPr="00CF4BF6">
        <w:rPr>
          <w:lang w:val="es-ES_tradnl" w:eastAsia="es-ES_tradnl"/>
        </w:rPr>
        <w:t xml:space="preserve"> para Centros de Reconocimiento de Conductores</w:t>
      </w:r>
    </w:p>
    <w:p w14:paraId="7BD05EC5" w14:textId="02A8E015" w:rsidR="00192834" w:rsidRDefault="003066F8" w:rsidP="00F63A40">
      <w:pPr>
        <w:pStyle w:val="Prrafodelista"/>
        <w:numPr>
          <w:ilvl w:val="0"/>
          <w:numId w:val="4"/>
        </w:numPr>
        <w:rPr>
          <w:lang w:val="es-ES_tradnl" w:eastAsia="es-ES_tradnl"/>
        </w:rPr>
      </w:pPr>
      <w:r>
        <w:rPr>
          <w:lang w:val="es-ES_tradnl" w:eastAsia="es-ES_tradnl"/>
        </w:rPr>
        <w:t xml:space="preserve">Dispositivos de telecomunicación: dependiendo del tipo de telemedicina. </w:t>
      </w:r>
      <w:r w:rsidR="00D73AF0" w:rsidRPr="00CF4BF6">
        <w:rPr>
          <w:lang w:val="es-ES_tradnl" w:eastAsia="es-ES_tradnl"/>
        </w:rPr>
        <w:t xml:space="preserve">el equipamiento puede estar compuesto por terminales telefónicos, estaciones de videoconferencia (como </w:t>
      </w:r>
      <w:proofErr w:type="spellStart"/>
      <w:r w:rsidR="00D73AF0" w:rsidRPr="00CF4BF6">
        <w:rPr>
          <w:lang w:val="es-ES_tradnl" w:eastAsia="es-ES_tradnl"/>
        </w:rPr>
        <w:t>tablets</w:t>
      </w:r>
      <w:proofErr w:type="spellEnd"/>
      <w:r w:rsidR="00D73AF0" w:rsidRPr="00CF4BF6">
        <w:rPr>
          <w:lang w:val="es-ES_tradnl" w:eastAsia="es-ES_tradnl"/>
        </w:rPr>
        <w:t xml:space="preserve"> con webcam incorporada u ordenadores con webcam externa)</w:t>
      </w:r>
    </w:p>
    <w:p w14:paraId="23A93A75" w14:textId="77777777" w:rsidR="00222A8C" w:rsidRPr="00222A8C" w:rsidRDefault="00222A8C" w:rsidP="00222A8C">
      <w:pPr>
        <w:pStyle w:val="Prrafodelista"/>
        <w:rPr>
          <w:lang w:val="es-ES_tradnl" w:eastAsia="es-ES_tradnl"/>
        </w:rPr>
      </w:pPr>
    </w:p>
    <w:p w14:paraId="3099C8CA" w14:textId="491EAE9F" w:rsidR="00735AEB" w:rsidRDefault="00735AEB" w:rsidP="009364C8">
      <w:pPr>
        <w:pStyle w:val="Ttulo3"/>
      </w:pPr>
      <w:r>
        <w:t xml:space="preserve"> </w:t>
      </w:r>
      <w:bookmarkStart w:id="20" w:name="_Toc523912095"/>
      <w:bookmarkStart w:id="21" w:name="_Toc523913041"/>
      <w:r>
        <w:t>Vida</w:t>
      </w:r>
      <w:bookmarkEnd w:id="20"/>
      <w:bookmarkEnd w:id="21"/>
    </w:p>
    <w:p w14:paraId="2E345028" w14:textId="0D968A93" w:rsidR="00222A8C" w:rsidRDefault="0028483A" w:rsidP="0028483A">
      <w:r>
        <w:t xml:space="preserve">Vida es una aplicación </w:t>
      </w:r>
      <w:r w:rsidR="00E01DCA">
        <w:t>para realizar consultas médicas</w:t>
      </w:r>
      <w:r w:rsidR="00E01DCA" w:rsidRPr="00E01DCA">
        <w:t xml:space="preserve"> a través de una </w:t>
      </w:r>
      <w:proofErr w:type="spellStart"/>
      <w:r w:rsidR="00E01DCA" w:rsidRPr="00E01DCA">
        <w:t>videollamada</w:t>
      </w:r>
      <w:proofErr w:type="spellEnd"/>
      <w:r w:rsidR="00E01DCA" w:rsidRPr="00E01DCA">
        <w:t xml:space="preserve"> directamente en la aplicación, en la que médicos experime</w:t>
      </w:r>
      <w:r w:rsidR="00E01DCA">
        <w:t>ntados y colegiados te ofrecen</w:t>
      </w:r>
      <w:r w:rsidR="00E01DCA" w:rsidRPr="00E01DCA">
        <w:t xml:space="preserve"> ayuda médica y si es necesario, </w:t>
      </w:r>
      <w:r w:rsidR="00E01DCA">
        <w:t>pueden prescribir</w:t>
      </w:r>
      <w:r w:rsidR="00E01DCA" w:rsidRPr="00E01DCA">
        <w:t xml:space="preserve"> una receta</w:t>
      </w:r>
      <w:r w:rsidR="00285DB2">
        <w:t xml:space="preserve"> (Vida, 2017)</w:t>
      </w:r>
      <w:r w:rsidR="00E01DCA" w:rsidRPr="00E01DCA">
        <w:t>.</w:t>
      </w:r>
    </w:p>
    <w:p w14:paraId="7F1D81A8" w14:textId="378303C1" w:rsidR="00104071" w:rsidRDefault="00B6614F" w:rsidP="0028483A">
      <w:r>
        <w:t>Entre sus características tenemos:</w:t>
      </w:r>
    </w:p>
    <w:p w14:paraId="625D3629" w14:textId="77777777" w:rsidR="00B6614F" w:rsidRDefault="00B6614F" w:rsidP="00F63A40">
      <w:pPr>
        <w:pStyle w:val="Prrafodelista"/>
        <w:numPr>
          <w:ilvl w:val="0"/>
          <w:numId w:val="5"/>
        </w:numPr>
      </w:pPr>
      <w:r>
        <w:t>Video consultas para:</w:t>
      </w:r>
    </w:p>
    <w:p w14:paraId="2CF3B2B0" w14:textId="666EA7C0" w:rsidR="00B6614F" w:rsidRDefault="00B6614F" w:rsidP="00F63A40">
      <w:pPr>
        <w:pStyle w:val="Prrafodelista"/>
        <w:numPr>
          <w:ilvl w:val="1"/>
          <w:numId w:val="5"/>
        </w:numPr>
      </w:pPr>
      <w:r>
        <w:t>Preocupaciones generales de salud</w:t>
      </w:r>
    </w:p>
    <w:p w14:paraId="1C1AE414" w14:textId="664E735B" w:rsidR="00B6614F" w:rsidRDefault="00B6614F" w:rsidP="00F63A40">
      <w:pPr>
        <w:pStyle w:val="Prrafodelista"/>
        <w:numPr>
          <w:ilvl w:val="1"/>
          <w:numId w:val="5"/>
        </w:numPr>
      </w:pPr>
      <w:r>
        <w:t>Alergias</w:t>
      </w:r>
    </w:p>
    <w:p w14:paraId="4EAC9A72" w14:textId="63FC280E" w:rsidR="00B6614F" w:rsidRDefault="00B6614F" w:rsidP="00F63A40">
      <w:pPr>
        <w:pStyle w:val="Prrafodelista"/>
        <w:numPr>
          <w:ilvl w:val="1"/>
          <w:numId w:val="5"/>
        </w:numPr>
      </w:pPr>
      <w:r>
        <w:t>Asma</w:t>
      </w:r>
    </w:p>
    <w:p w14:paraId="4EADF6AF" w14:textId="69993FD2" w:rsidR="00B6614F" w:rsidRDefault="00B6614F" w:rsidP="00F63A40">
      <w:pPr>
        <w:pStyle w:val="Prrafodelista"/>
        <w:numPr>
          <w:ilvl w:val="1"/>
          <w:numId w:val="5"/>
        </w:numPr>
      </w:pPr>
      <w:r>
        <w:t xml:space="preserve">Infecciones </w:t>
      </w:r>
      <w:proofErr w:type="spellStart"/>
      <w:r>
        <w:t>sinusales</w:t>
      </w:r>
      <w:proofErr w:type="spellEnd"/>
    </w:p>
    <w:p w14:paraId="02DD674D" w14:textId="1A9B0500" w:rsidR="00B6614F" w:rsidRDefault="00B6614F" w:rsidP="00F63A40">
      <w:pPr>
        <w:pStyle w:val="Prrafodelista"/>
        <w:numPr>
          <w:ilvl w:val="1"/>
          <w:numId w:val="5"/>
        </w:numPr>
      </w:pPr>
      <w:r>
        <w:t>Herpes labial</w:t>
      </w:r>
    </w:p>
    <w:p w14:paraId="02D0B2A5" w14:textId="6C7F7FC8" w:rsidR="00B6614F" w:rsidRDefault="00B6614F" w:rsidP="00F63A40">
      <w:pPr>
        <w:pStyle w:val="Prrafodelista"/>
        <w:numPr>
          <w:ilvl w:val="1"/>
          <w:numId w:val="5"/>
        </w:numPr>
      </w:pPr>
      <w:r>
        <w:t>Resfriados</w:t>
      </w:r>
    </w:p>
    <w:p w14:paraId="1B6203DE" w14:textId="1C3BD817" w:rsidR="00B6614F" w:rsidRDefault="00B6614F" w:rsidP="00F63A40">
      <w:pPr>
        <w:pStyle w:val="Prrafodelista"/>
        <w:numPr>
          <w:ilvl w:val="1"/>
          <w:numId w:val="5"/>
        </w:numPr>
      </w:pPr>
      <w:r>
        <w:t>Infección del tracto urinario</w:t>
      </w:r>
    </w:p>
    <w:p w14:paraId="1A3B0E4C" w14:textId="77777777" w:rsidR="00B6614F" w:rsidRDefault="00B6614F" w:rsidP="00F63A40">
      <w:pPr>
        <w:pStyle w:val="Prrafodelista"/>
        <w:numPr>
          <w:ilvl w:val="0"/>
          <w:numId w:val="5"/>
        </w:numPr>
      </w:pPr>
      <w:r>
        <w:t xml:space="preserve">Reservar citas para la </w:t>
      </w:r>
      <w:proofErr w:type="spellStart"/>
      <w:r>
        <w:t>videoconsulta</w:t>
      </w:r>
      <w:proofErr w:type="spellEnd"/>
    </w:p>
    <w:p w14:paraId="66A043B6" w14:textId="781080E0" w:rsidR="00B6614F" w:rsidRDefault="001348D8" w:rsidP="00F63A40">
      <w:pPr>
        <w:pStyle w:val="Prrafodelista"/>
        <w:numPr>
          <w:ilvl w:val="0"/>
          <w:numId w:val="5"/>
        </w:numPr>
      </w:pPr>
      <w:r>
        <w:t xml:space="preserve">La primera consulta es gratis, después cada una tiene un coste de </w:t>
      </w:r>
      <w:r w:rsidR="00B6614F">
        <w:t xml:space="preserve">10€ </w:t>
      </w:r>
    </w:p>
    <w:p w14:paraId="2D528F9C" w14:textId="77777777" w:rsidR="00B6614F" w:rsidRDefault="00B6614F" w:rsidP="00F63A40">
      <w:pPr>
        <w:pStyle w:val="Prrafodelista"/>
        <w:numPr>
          <w:ilvl w:val="0"/>
          <w:numId w:val="5"/>
        </w:numPr>
      </w:pPr>
      <w:r>
        <w:t xml:space="preserve">El médico podrá recetar </w:t>
      </w:r>
    </w:p>
    <w:p w14:paraId="5EE07392" w14:textId="63BE9BBA" w:rsidR="00D02FF4" w:rsidRDefault="00D02FF4" w:rsidP="00F63A40">
      <w:pPr>
        <w:pStyle w:val="Prrafodelista"/>
        <w:numPr>
          <w:ilvl w:val="0"/>
          <w:numId w:val="5"/>
        </w:numPr>
      </w:pPr>
      <w:r>
        <w:t>Es el doctor el que inicia la llamada</w:t>
      </w:r>
    </w:p>
    <w:p w14:paraId="4434C554" w14:textId="71A6F95E" w:rsidR="00B6614F" w:rsidRDefault="00DF25DC" w:rsidP="00F63A40">
      <w:pPr>
        <w:pStyle w:val="Prrafodelista"/>
        <w:numPr>
          <w:ilvl w:val="0"/>
          <w:numId w:val="5"/>
        </w:numPr>
      </w:pPr>
      <w:r>
        <w:t>Las consultas no tienen límite de tiempo</w:t>
      </w:r>
    </w:p>
    <w:p w14:paraId="2DB97745" w14:textId="77777777" w:rsidR="00C12913" w:rsidRPr="00222A8C" w:rsidRDefault="00C12913" w:rsidP="00C12913">
      <w:pPr>
        <w:pStyle w:val="Prrafodelista"/>
      </w:pPr>
    </w:p>
    <w:p w14:paraId="3F21701A" w14:textId="34FAF59F" w:rsidR="00C12913" w:rsidRDefault="00735AEB" w:rsidP="009364C8">
      <w:pPr>
        <w:pStyle w:val="Ttulo3"/>
      </w:pPr>
      <w:r>
        <w:t xml:space="preserve"> </w:t>
      </w:r>
      <w:bookmarkStart w:id="22" w:name="_Toc523912096"/>
      <w:bookmarkStart w:id="23" w:name="_Toc523913042"/>
      <w:r>
        <w:t>Sanitas</w:t>
      </w:r>
      <w:bookmarkEnd w:id="22"/>
      <w:bookmarkEnd w:id="23"/>
    </w:p>
    <w:p w14:paraId="1AADB51F" w14:textId="446B3483" w:rsidR="00C12913" w:rsidRDefault="007C0B75" w:rsidP="003864D1">
      <w:r>
        <w:t>La plataforma</w:t>
      </w:r>
      <w:r w:rsidR="003864D1">
        <w:t xml:space="preserve"> de sanitas </w:t>
      </w:r>
      <w:r>
        <w:t xml:space="preserve">dedicada a la telemedicina se llama BLUA, con ella </w:t>
      </w:r>
      <w:r w:rsidRPr="007C0B75">
        <w:t xml:space="preserve">puedes conectar </w:t>
      </w:r>
      <w:r w:rsidR="004D3AC2">
        <w:t xml:space="preserve">los médicos y realizar </w:t>
      </w:r>
      <w:r w:rsidRPr="007C0B75">
        <w:t xml:space="preserve">consultas online. Mediante </w:t>
      </w:r>
      <w:r w:rsidR="004D3AC2">
        <w:t xml:space="preserve">la </w:t>
      </w:r>
      <w:proofErr w:type="spellStart"/>
      <w:r w:rsidR="004D3AC2">
        <w:t>videoconsulta</w:t>
      </w:r>
      <w:proofErr w:type="spellEnd"/>
      <w:r w:rsidR="004D3AC2">
        <w:t xml:space="preserve"> a través </w:t>
      </w:r>
      <w:r w:rsidR="004D3AC2">
        <w:lastRenderedPageBreak/>
        <w:t xml:space="preserve">de un portátil, </w:t>
      </w:r>
      <w:proofErr w:type="spellStart"/>
      <w:r w:rsidR="004D3AC2">
        <w:t>tablet</w:t>
      </w:r>
      <w:proofErr w:type="spellEnd"/>
      <w:r w:rsidR="004D3AC2">
        <w:t xml:space="preserve"> o móvil ofrecen</w:t>
      </w:r>
      <w:r w:rsidRPr="007C0B75">
        <w:t xml:space="preserve"> un</w:t>
      </w:r>
      <w:r w:rsidR="004D3AC2">
        <w:t>a atención médica personalizada</w:t>
      </w:r>
      <w:r w:rsidR="00285DB2">
        <w:t xml:space="preserve"> (Sanitas, 2016)</w:t>
      </w:r>
      <w:r w:rsidR="004D3AC2">
        <w:t>.</w:t>
      </w:r>
    </w:p>
    <w:p w14:paraId="4CCEFB22" w14:textId="375EA186" w:rsidR="004D3AC2" w:rsidRDefault="004D3AC2" w:rsidP="003864D1">
      <w:r>
        <w:t>Entre los servicios que ofrecen se encuentran:</w:t>
      </w:r>
    </w:p>
    <w:p w14:paraId="38A87D08" w14:textId="2D21E047" w:rsidR="004D3AC2" w:rsidRDefault="004D3AC2" w:rsidP="00F63A40">
      <w:pPr>
        <w:pStyle w:val="Prrafodelista"/>
        <w:numPr>
          <w:ilvl w:val="0"/>
          <w:numId w:val="6"/>
        </w:numPr>
      </w:pPr>
      <w:r>
        <w:t>Cobertura de farmacia: reembolso del 50% de los gastos de farmacia.</w:t>
      </w:r>
    </w:p>
    <w:p w14:paraId="32D17EF6" w14:textId="47965D77" w:rsidR="004D3AC2" w:rsidRDefault="004D3AC2" w:rsidP="00F63A40">
      <w:pPr>
        <w:pStyle w:val="Prrafodelista"/>
        <w:numPr>
          <w:ilvl w:val="0"/>
          <w:numId w:val="6"/>
        </w:numPr>
      </w:pPr>
      <w:r>
        <w:t xml:space="preserve">Cobertura en </w:t>
      </w:r>
      <w:r w:rsidR="009A564B">
        <w:t>EE. UU</w:t>
      </w:r>
    </w:p>
    <w:p w14:paraId="2A008227" w14:textId="24D80022" w:rsidR="004D3AC2" w:rsidRDefault="004D3AC2" w:rsidP="00F63A40">
      <w:pPr>
        <w:pStyle w:val="Prrafodelista"/>
        <w:numPr>
          <w:ilvl w:val="0"/>
          <w:numId w:val="6"/>
        </w:numPr>
      </w:pPr>
      <w:r>
        <w:t xml:space="preserve">Cobertura de reembolso 50.000: permiten acceder a un especialista </w:t>
      </w:r>
      <w:r w:rsidR="00711598">
        <w:t>que,</w:t>
      </w:r>
      <w:r>
        <w:t xml:space="preserve"> aunque no esté en su cuadro médico y te reembolsan el 80% de los gastos médicos.</w:t>
      </w:r>
    </w:p>
    <w:p w14:paraId="708DE363" w14:textId="1174833F" w:rsidR="004D3AC2" w:rsidRDefault="004D3AC2" w:rsidP="00F63A40">
      <w:pPr>
        <w:pStyle w:val="Prrafodelista"/>
        <w:numPr>
          <w:ilvl w:val="0"/>
          <w:numId w:val="6"/>
        </w:numPr>
      </w:pPr>
      <w:r>
        <w:t>Analítica a domicilio: reembolso de los gastos del personal de laboratorio a domicilio para mayor comodidad.</w:t>
      </w:r>
    </w:p>
    <w:p w14:paraId="3B8535DF" w14:textId="361E6B7D" w:rsidR="004D3AC2" w:rsidRDefault="004D3AC2" w:rsidP="00F63A40">
      <w:pPr>
        <w:pStyle w:val="Prrafodelista"/>
        <w:numPr>
          <w:ilvl w:val="0"/>
          <w:numId w:val="6"/>
        </w:numPr>
      </w:pPr>
      <w:r>
        <w:t>Envío de medicamentos a domicilio.</w:t>
      </w:r>
    </w:p>
    <w:p w14:paraId="480E70E1" w14:textId="459D67BA" w:rsidR="004D3AC2" w:rsidRDefault="004D3AC2" w:rsidP="00F63A40">
      <w:pPr>
        <w:pStyle w:val="Prrafodelista"/>
        <w:numPr>
          <w:ilvl w:val="0"/>
          <w:numId w:val="6"/>
        </w:numPr>
      </w:pPr>
      <w:r>
        <w:t>Asesor medico</w:t>
      </w:r>
    </w:p>
    <w:p w14:paraId="2E60760C" w14:textId="167BD554" w:rsidR="004D3AC2" w:rsidRDefault="004D3AC2" w:rsidP="00F63A40">
      <w:pPr>
        <w:pStyle w:val="Prrafodelista"/>
        <w:numPr>
          <w:ilvl w:val="0"/>
          <w:numId w:val="6"/>
        </w:numPr>
      </w:pPr>
      <w:r>
        <w:t>Programa de psicología y de nutrición</w:t>
      </w:r>
    </w:p>
    <w:p w14:paraId="52E4782C" w14:textId="06F0D6B9" w:rsidR="00285DB2" w:rsidRDefault="00285DB2" w:rsidP="003864D1"/>
    <w:p w14:paraId="2149CF4E" w14:textId="77777777" w:rsidR="00285DB2" w:rsidRPr="00C12913" w:rsidRDefault="00285DB2" w:rsidP="003864D1"/>
    <w:p w14:paraId="6DC7C691" w14:textId="4874C20C" w:rsidR="00735AEB" w:rsidRDefault="00DC4541" w:rsidP="009364C8">
      <w:pPr>
        <w:pStyle w:val="Ttulo3"/>
      </w:pPr>
      <w:r>
        <w:t xml:space="preserve"> </w:t>
      </w:r>
      <w:bookmarkStart w:id="24" w:name="_Toc523912097"/>
      <w:bookmarkStart w:id="25" w:name="_Toc523913043"/>
      <w:proofErr w:type="spellStart"/>
      <w:r w:rsidR="006570D6">
        <w:t>Atrys</w:t>
      </w:r>
      <w:bookmarkEnd w:id="24"/>
      <w:bookmarkEnd w:id="25"/>
      <w:proofErr w:type="spellEnd"/>
    </w:p>
    <w:p w14:paraId="7EC22A25" w14:textId="09C3634D" w:rsidR="006570D6" w:rsidRPr="006570D6" w:rsidRDefault="006570D6" w:rsidP="006570D6">
      <w:pPr>
        <w:rPr>
          <w:lang w:val="es-ES_tradnl" w:eastAsia="es-ES_tradnl"/>
        </w:rPr>
      </w:pPr>
      <w:proofErr w:type="spellStart"/>
      <w:r w:rsidRPr="006570D6">
        <w:rPr>
          <w:lang w:val="es-ES_tradnl" w:eastAsia="es-ES_tradnl"/>
        </w:rPr>
        <w:t>Atrys</w:t>
      </w:r>
      <w:proofErr w:type="spellEnd"/>
      <w:r w:rsidRPr="006570D6">
        <w:rPr>
          <w:lang w:val="es-ES_tradnl" w:eastAsia="es-ES_tradnl"/>
        </w:rPr>
        <w:t xml:space="preserve"> es una compañía biomédica dedicada a la prestación de servicios diagnósticos y tratamientos médicos de excelencia, cuyo objetivo es facilitar la terapia individualizada de los pacientes, así como el desarrollo de nuevas modalidades terapéuticas y herramientas diagnósticas</w:t>
      </w:r>
      <w:r w:rsidR="00285DB2">
        <w:rPr>
          <w:lang w:val="es-ES_tradnl" w:eastAsia="es-ES_tradnl"/>
        </w:rPr>
        <w:t xml:space="preserve"> (</w:t>
      </w:r>
      <w:proofErr w:type="spellStart"/>
      <w:r w:rsidR="00285DB2">
        <w:rPr>
          <w:lang w:val="es-ES_tradnl" w:eastAsia="es-ES_tradnl"/>
        </w:rPr>
        <w:t>Atrys</w:t>
      </w:r>
      <w:proofErr w:type="spellEnd"/>
      <w:r w:rsidR="00285DB2">
        <w:rPr>
          <w:lang w:val="es-ES_tradnl" w:eastAsia="es-ES_tradnl"/>
        </w:rPr>
        <w:t>, 2018)</w:t>
      </w:r>
      <w:r w:rsidRPr="006570D6">
        <w:rPr>
          <w:lang w:val="es-ES_tradnl" w:eastAsia="es-ES_tradnl"/>
        </w:rPr>
        <w:t>.</w:t>
      </w:r>
    </w:p>
    <w:p w14:paraId="0D537FE4" w14:textId="77777777" w:rsidR="005C7244" w:rsidRPr="005C7244" w:rsidRDefault="00BA23D5" w:rsidP="005C7244">
      <w:pPr>
        <w:rPr>
          <w:lang w:val="es-ES_tradnl" w:eastAsia="es-ES_tradnl"/>
        </w:rPr>
      </w:pPr>
      <w:r w:rsidRPr="005C7244">
        <w:rPr>
          <w:lang w:val="es-ES_tradnl" w:eastAsia="es-ES_tradnl"/>
        </w:rPr>
        <w:t>En el apartado de la telemedicina sus servicios en las especialidades médicas son:</w:t>
      </w:r>
      <w:r w:rsidR="005C7244" w:rsidRPr="005C7244">
        <w:rPr>
          <w:lang w:val="es-ES_tradnl" w:eastAsia="es-ES_tradnl"/>
        </w:rPr>
        <w:t xml:space="preserve"> </w:t>
      </w:r>
    </w:p>
    <w:p w14:paraId="61A05DCF" w14:textId="316AD266" w:rsidR="005C7244" w:rsidRPr="005C7244" w:rsidRDefault="00DC4541" w:rsidP="00F63A40">
      <w:pPr>
        <w:pStyle w:val="Prrafodelista"/>
        <w:numPr>
          <w:ilvl w:val="0"/>
          <w:numId w:val="8"/>
        </w:numPr>
        <w:rPr>
          <w:lang w:val="es-ES_tradnl" w:eastAsia="es-ES_tradnl"/>
        </w:rPr>
      </w:pPr>
      <w:r>
        <w:rPr>
          <w:lang w:val="es-ES_tradnl" w:eastAsia="es-ES_tradnl"/>
        </w:rPr>
        <w:t>R</w:t>
      </w:r>
      <w:r w:rsidR="005C7244" w:rsidRPr="005C7244">
        <w:rPr>
          <w:lang w:val="es-ES_tradnl" w:eastAsia="es-ES_tradnl"/>
        </w:rPr>
        <w:t>adiología</w:t>
      </w:r>
    </w:p>
    <w:p w14:paraId="27F55EA5" w14:textId="46E28747" w:rsidR="005C7244" w:rsidRPr="005C7244" w:rsidRDefault="005C7244" w:rsidP="00F63A40">
      <w:pPr>
        <w:pStyle w:val="Prrafodelista"/>
        <w:numPr>
          <w:ilvl w:val="0"/>
          <w:numId w:val="7"/>
        </w:numPr>
        <w:rPr>
          <w:lang w:val="es-ES_tradnl" w:eastAsia="es-ES_tradnl"/>
        </w:rPr>
      </w:pPr>
      <w:r w:rsidRPr="005C7244">
        <w:rPr>
          <w:lang w:val="es-ES_tradnl" w:eastAsia="es-ES_tradnl"/>
        </w:rPr>
        <w:t>C</w:t>
      </w:r>
      <w:r w:rsidR="00BA23D5" w:rsidRPr="005C7244">
        <w:rPr>
          <w:lang w:val="es-ES_tradnl" w:eastAsia="es-ES_tradnl"/>
        </w:rPr>
        <w:t>ardiologí</w:t>
      </w:r>
      <w:r w:rsidRPr="005C7244">
        <w:rPr>
          <w:lang w:val="es-ES_tradnl" w:eastAsia="es-ES_tradnl"/>
        </w:rPr>
        <w:t>a</w:t>
      </w:r>
    </w:p>
    <w:p w14:paraId="0F85CC39" w14:textId="79FA77BF" w:rsidR="005C7244" w:rsidRPr="005C7244" w:rsidRDefault="00C75B8C" w:rsidP="00F63A40">
      <w:pPr>
        <w:pStyle w:val="Prrafodelista"/>
        <w:numPr>
          <w:ilvl w:val="0"/>
          <w:numId w:val="7"/>
        </w:numPr>
        <w:rPr>
          <w:lang w:val="es-ES_tradnl" w:eastAsia="es-ES_tradnl"/>
        </w:rPr>
      </w:pPr>
      <w:r>
        <w:rPr>
          <w:lang w:val="es-ES_tradnl" w:eastAsia="es-ES_tradnl"/>
        </w:rPr>
        <w:t>O</w:t>
      </w:r>
      <w:r w:rsidR="005C7244" w:rsidRPr="005C7244">
        <w:rPr>
          <w:lang w:val="es-ES_tradnl" w:eastAsia="es-ES_tradnl"/>
        </w:rPr>
        <w:t xml:space="preserve">ftalmología </w:t>
      </w:r>
    </w:p>
    <w:p w14:paraId="79D7D91B" w14:textId="1FD47F3A" w:rsidR="006570D6" w:rsidRPr="005C7244" w:rsidRDefault="00C75B8C" w:rsidP="00F63A40">
      <w:pPr>
        <w:pStyle w:val="Prrafodelista"/>
        <w:numPr>
          <w:ilvl w:val="0"/>
          <w:numId w:val="7"/>
        </w:numPr>
        <w:rPr>
          <w:lang w:val="es-ES_tradnl" w:eastAsia="es-ES_tradnl"/>
        </w:rPr>
      </w:pPr>
      <w:r>
        <w:rPr>
          <w:lang w:val="es-ES_tradnl" w:eastAsia="es-ES_tradnl"/>
        </w:rPr>
        <w:t>D</w:t>
      </w:r>
      <w:r w:rsidR="00BA23D5" w:rsidRPr="005C7244">
        <w:rPr>
          <w:lang w:val="es-ES_tradnl" w:eastAsia="es-ES_tradnl"/>
        </w:rPr>
        <w:t>ermatología.</w:t>
      </w:r>
    </w:p>
    <w:p w14:paraId="226BADEE" w14:textId="77777777" w:rsidR="00E4477A" w:rsidRDefault="00E4477A" w:rsidP="00AC3C1C"/>
    <w:p w14:paraId="67D9C50A" w14:textId="7D67F5FC" w:rsidR="004E2B51" w:rsidRDefault="004E2B51" w:rsidP="00AC3C1C"/>
    <w:p w14:paraId="1854C222" w14:textId="77777777" w:rsidR="00DD63A7" w:rsidRDefault="00DD63A7" w:rsidP="00AC3C1C"/>
    <w:p w14:paraId="3F396597" w14:textId="4856500F" w:rsidR="005E4E0F" w:rsidRDefault="005E4E0F" w:rsidP="009364C8">
      <w:pPr>
        <w:pStyle w:val="Ttulo3"/>
      </w:pPr>
      <w:r>
        <w:lastRenderedPageBreak/>
        <w:t xml:space="preserve"> </w:t>
      </w:r>
      <w:bookmarkStart w:id="26" w:name="_Toc523912098"/>
      <w:bookmarkStart w:id="27" w:name="_Toc523913044"/>
      <w:proofErr w:type="spellStart"/>
      <w:r>
        <w:t>HealthTap</w:t>
      </w:r>
      <w:bookmarkEnd w:id="26"/>
      <w:bookmarkEnd w:id="27"/>
      <w:proofErr w:type="spellEnd"/>
    </w:p>
    <w:p w14:paraId="324A3A60" w14:textId="0E4082BE" w:rsidR="005E4E0F" w:rsidRDefault="005E4E0F" w:rsidP="005E4E0F">
      <w:proofErr w:type="spellStart"/>
      <w:r>
        <w:t>HealthTap</w:t>
      </w:r>
      <w:proofErr w:type="spellEnd"/>
      <w:r>
        <w:t xml:space="preserve"> es una aplicación gratuita </w:t>
      </w:r>
      <w:r w:rsidR="00942DA5">
        <w:t>tanto para web como para móvil</w:t>
      </w:r>
      <w:r w:rsidR="0038227A">
        <w:t xml:space="preserve"> y </w:t>
      </w:r>
      <w:r w:rsidR="00942DA5">
        <w:t>algunas de sus características son las siguientes</w:t>
      </w:r>
      <w:r w:rsidR="00285DB2">
        <w:t xml:space="preserve"> (</w:t>
      </w:r>
      <w:proofErr w:type="spellStart"/>
      <w:r w:rsidR="00285DB2">
        <w:t>HealthTap</w:t>
      </w:r>
      <w:proofErr w:type="spellEnd"/>
      <w:r w:rsidR="00285DB2">
        <w:t>, 2017)</w:t>
      </w:r>
      <w:r w:rsidR="00942DA5">
        <w:t>:</w:t>
      </w:r>
    </w:p>
    <w:p w14:paraId="2A381014" w14:textId="344C2DB9" w:rsidR="009331E9" w:rsidRDefault="009331E9" w:rsidP="00F63A40">
      <w:pPr>
        <w:pStyle w:val="Prrafodelista"/>
        <w:numPr>
          <w:ilvl w:val="0"/>
          <w:numId w:val="9"/>
        </w:numPr>
      </w:pPr>
      <w:r>
        <w:t>Consultas virtuales con acceso las 24h a través de mensajes de voz, de texto o video.</w:t>
      </w:r>
    </w:p>
    <w:p w14:paraId="1B28BD49" w14:textId="5E0DA97B" w:rsidR="0038227A" w:rsidRDefault="0038227A" w:rsidP="00F63A40">
      <w:pPr>
        <w:pStyle w:val="Prrafodelista"/>
        <w:numPr>
          <w:ilvl w:val="0"/>
          <w:numId w:val="9"/>
        </w:numPr>
      </w:pPr>
      <w:r>
        <w:t>Posibilidad de que un especialista recete tratamientos al paciente</w:t>
      </w:r>
    </w:p>
    <w:p w14:paraId="21506C79" w14:textId="77777777" w:rsidR="0038227A" w:rsidRDefault="0038227A" w:rsidP="00F63A40">
      <w:pPr>
        <w:pStyle w:val="Prrafodelista"/>
        <w:numPr>
          <w:ilvl w:val="0"/>
          <w:numId w:val="9"/>
        </w:numPr>
      </w:pPr>
      <w:r>
        <w:t xml:space="preserve"> recordatorios, listados</w:t>
      </w:r>
    </w:p>
    <w:p w14:paraId="43CD8956" w14:textId="7F48B6F7" w:rsidR="009331E9" w:rsidRDefault="0038227A" w:rsidP="00F63A40">
      <w:pPr>
        <w:pStyle w:val="Prrafodelista"/>
        <w:numPr>
          <w:ilvl w:val="0"/>
          <w:numId w:val="9"/>
        </w:numPr>
      </w:pPr>
      <w:r>
        <w:t>B</w:t>
      </w:r>
      <w:r w:rsidR="009331E9">
        <w:t>oletines personificados por doctores.</w:t>
      </w:r>
    </w:p>
    <w:p w14:paraId="23A02A67" w14:textId="528770E2" w:rsidR="0038227A" w:rsidRDefault="0038227A" w:rsidP="00F63A40">
      <w:pPr>
        <w:pStyle w:val="Prrafodelista"/>
        <w:numPr>
          <w:ilvl w:val="0"/>
          <w:numId w:val="9"/>
        </w:numPr>
      </w:pPr>
      <w:r>
        <w:t>Asesoramiento de especialistas</w:t>
      </w:r>
    </w:p>
    <w:p w14:paraId="61EFD78C" w14:textId="77777777" w:rsidR="00942DA5" w:rsidRPr="005E4E0F" w:rsidRDefault="00942DA5" w:rsidP="005E4E0F"/>
    <w:p w14:paraId="3BEC7FDE" w14:textId="77777777" w:rsidR="006E5C11" w:rsidRDefault="006E5C11" w:rsidP="00AC3C1C"/>
    <w:p w14:paraId="76159020" w14:textId="37F073B0" w:rsidR="004E2B51" w:rsidRDefault="004E2B51" w:rsidP="00002CCF"/>
    <w:p w14:paraId="1E92F5EA" w14:textId="606A19F9" w:rsidR="00813CD2" w:rsidRDefault="00813CD2" w:rsidP="00002CCF"/>
    <w:p w14:paraId="61734A16" w14:textId="06A84708" w:rsidR="00813CD2" w:rsidRDefault="00813CD2" w:rsidP="00002CCF"/>
    <w:p w14:paraId="00B9A59F" w14:textId="6D138293" w:rsidR="00DD63A7" w:rsidRDefault="00DD63A7" w:rsidP="00002CCF"/>
    <w:p w14:paraId="20853BFD" w14:textId="325B1E38" w:rsidR="00DD63A7" w:rsidRDefault="00DD63A7" w:rsidP="00002CCF"/>
    <w:p w14:paraId="6CA324DB" w14:textId="49C9CF95" w:rsidR="00DD63A7" w:rsidRDefault="00DD63A7" w:rsidP="00002CCF"/>
    <w:p w14:paraId="5E2D61DE" w14:textId="0E105A38" w:rsidR="00DD63A7" w:rsidRDefault="00DD63A7" w:rsidP="00002CCF"/>
    <w:p w14:paraId="2461BE48" w14:textId="54CDA2E0" w:rsidR="00DD63A7" w:rsidRDefault="00DD63A7" w:rsidP="00002CCF"/>
    <w:p w14:paraId="6FEE5998" w14:textId="25EFFD7A" w:rsidR="00DD63A7" w:rsidRDefault="00DD63A7" w:rsidP="00002CCF"/>
    <w:p w14:paraId="02DC0279" w14:textId="4D578491" w:rsidR="00DD63A7" w:rsidRDefault="00DD63A7" w:rsidP="00002CCF"/>
    <w:p w14:paraId="318599C0" w14:textId="6D683AE1" w:rsidR="00DD63A7" w:rsidRDefault="00DD63A7" w:rsidP="00002CCF"/>
    <w:p w14:paraId="52A7CBAA" w14:textId="0A3D1167" w:rsidR="00DD63A7" w:rsidRDefault="00DD63A7" w:rsidP="00002CCF"/>
    <w:p w14:paraId="63D14B52" w14:textId="6F437DC0" w:rsidR="00DD63A7" w:rsidRDefault="00DD63A7" w:rsidP="00002CCF"/>
    <w:p w14:paraId="0B3C1D59" w14:textId="1C3E96B5" w:rsidR="00DD63A7" w:rsidRDefault="00DD63A7" w:rsidP="00002CCF"/>
    <w:p w14:paraId="28285A26" w14:textId="77777777" w:rsidR="00DD63A7" w:rsidRDefault="00DD63A7" w:rsidP="00002CCF"/>
    <w:p w14:paraId="46C83F7B" w14:textId="372068B3" w:rsidR="004E2B51" w:rsidRDefault="009D4A83" w:rsidP="003A2B44">
      <w:pPr>
        <w:pStyle w:val="Ttulo1"/>
      </w:pPr>
      <w:bookmarkStart w:id="28" w:name="_Toc523913045"/>
      <w:r>
        <w:lastRenderedPageBreak/>
        <w:t>Materiales y métodos</w:t>
      </w:r>
      <w:bookmarkEnd w:id="28"/>
    </w:p>
    <w:p w14:paraId="15D3F721" w14:textId="53999DB0" w:rsidR="009C3E88" w:rsidRDefault="009C3E88" w:rsidP="009364C8">
      <w:pPr>
        <w:pStyle w:val="Ttulo2"/>
      </w:pPr>
      <w:bookmarkStart w:id="29" w:name="_Toc523912099"/>
      <w:bookmarkStart w:id="30" w:name="_Toc523913046"/>
      <w:r>
        <w:t xml:space="preserve">Herramientas </w:t>
      </w:r>
      <w:r w:rsidR="00996DBF">
        <w:t>y tecnologías s</w:t>
      </w:r>
      <w:r>
        <w:t>oftware</w:t>
      </w:r>
      <w:bookmarkEnd w:id="29"/>
      <w:bookmarkEnd w:id="30"/>
    </w:p>
    <w:p w14:paraId="73BC7613" w14:textId="5126D210" w:rsidR="00D22A53" w:rsidRPr="00D22A53" w:rsidRDefault="00127E16" w:rsidP="00127E16">
      <w:r>
        <w:t xml:space="preserve">A continuación, se </w:t>
      </w:r>
      <w:r w:rsidR="00711598">
        <w:t>van a</w:t>
      </w:r>
      <w:r>
        <w:t xml:space="preserve"> enumerar </w:t>
      </w:r>
      <w:r w:rsidR="001D3F47">
        <w:t xml:space="preserve">y describir brevemente </w:t>
      </w:r>
      <w:r>
        <w:t>las distin</w:t>
      </w:r>
      <w:r w:rsidR="001D3F47">
        <w:t>tas herramientas software usadas para el desarrollo del sistema.</w:t>
      </w:r>
    </w:p>
    <w:p w14:paraId="12BED620" w14:textId="6F2E763A" w:rsidR="00840B3C" w:rsidRDefault="007D4ADE" w:rsidP="009364C8">
      <w:pPr>
        <w:pStyle w:val="Ttulo3"/>
      </w:pPr>
      <w:r>
        <w:t xml:space="preserve"> </w:t>
      </w:r>
      <w:bookmarkStart w:id="31" w:name="_Toc523912100"/>
      <w:bookmarkStart w:id="32" w:name="_Toc523913047"/>
      <w:r>
        <w:t>Documentación</w:t>
      </w:r>
      <w:bookmarkEnd w:id="31"/>
      <w:bookmarkEnd w:id="32"/>
    </w:p>
    <w:p w14:paraId="647A7F29" w14:textId="43AB0507" w:rsidR="00840B3C" w:rsidRDefault="00840B3C" w:rsidP="00840B3C">
      <w:r>
        <w:t>Para realizar la documentación del proyecto s</w:t>
      </w:r>
      <w:r w:rsidR="00452C4B">
        <w:t xml:space="preserve">e ha utilizado </w:t>
      </w:r>
      <w:r w:rsidR="00711598">
        <w:t>principalmente un</w:t>
      </w:r>
      <w:r w:rsidR="00452C4B">
        <w:t xml:space="preserve"> programa:</w:t>
      </w:r>
    </w:p>
    <w:p w14:paraId="1ECE67CD" w14:textId="6472901C" w:rsidR="00452C4B" w:rsidRPr="009A564B" w:rsidRDefault="00452C4B" w:rsidP="00452C4B">
      <w:pPr>
        <w:pStyle w:val="Prrafodelista"/>
        <w:numPr>
          <w:ilvl w:val="0"/>
          <w:numId w:val="16"/>
        </w:numPr>
        <w:rPr>
          <w:b/>
        </w:rPr>
      </w:pPr>
      <w:r w:rsidRPr="00452C4B">
        <w:rPr>
          <w:b/>
        </w:rPr>
        <w:t>Microsoft Word:</w:t>
      </w:r>
      <w:r>
        <w:rPr>
          <w:b/>
        </w:rPr>
        <w:t xml:space="preserve"> </w:t>
      </w:r>
      <w:r>
        <w:t>programa que ofrece creación de documentos y procesamiento de textos entre otras muchas características. Se ha usado para elaborar la memoria en su totalidad.</w:t>
      </w:r>
    </w:p>
    <w:p w14:paraId="1A0F5C8A" w14:textId="1D11E6D0" w:rsidR="009A564B" w:rsidRPr="00452C4B" w:rsidRDefault="009A564B" w:rsidP="00452C4B">
      <w:pPr>
        <w:pStyle w:val="Prrafodelista"/>
        <w:numPr>
          <w:ilvl w:val="0"/>
          <w:numId w:val="16"/>
        </w:numPr>
        <w:rPr>
          <w:b/>
        </w:rPr>
      </w:pPr>
      <w:proofErr w:type="spellStart"/>
      <w:r>
        <w:rPr>
          <w:b/>
        </w:rPr>
        <w:t>Monday</w:t>
      </w:r>
      <w:proofErr w:type="spellEnd"/>
      <w:r>
        <w:rPr>
          <w:b/>
        </w:rPr>
        <w:t xml:space="preserve">: </w:t>
      </w:r>
      <w:r w:rsidR="002E0A72">
        <w:t>es la herramienta que se ha utilizado para realizar la planificación del proyecto de una manera mas visual, ya que permite crear</w:t>
      </w:r>
      <w:r w:rsidR="00285DB2">
        <w:t xml:space="preserve"> grupos de tareas y ver el progreso con diagramas de tiempo, gráficos, calendarios, etc. </w:t>
      </w:r>
    </w:p>
    <w:p w14:paraId="66F6E4D0" w14:textId="77777777" w:rsidR="00452C4B" w:rsidRPr="00452C4B" w:rsidRDefault="00452C4B" w:rsidP="00452C4B">
      <w:pPr>
        <w:rPr>
          <w:b/>
        </w:rPr>
      </w:pPr>
    </w:p>
    <w:p w14:paraId="49F42E09" w14:textId="1FBD658F" w:rsidR="007D4ADE" w:rsidRDefault="007D4ADE" w:rsidP="009364C8">
      <w:pPr>
        <w:pStyle w:val="Ttulo3"/>
      </w:pPr>
      <w:r>
        <w:t xml:space="preserve"> </w:t>
      </w:r>
      <w:bookmarkStart w:id="33" w:name="_Toc523912101"/>
      <w:bookmarkStart w:id="34" w:name="_Toc523913048"/>
      <w:r>
        <w:t>Diseño</w:t>
      </w:r>
      <w:bookmarkEnd w:id="33"/>
      <w:bookmarkEnd w:id="34"/>
    </w:p>
    <w:p w14:paraId="3FEDD25A" w14:textId="489CBEA2" w:rsidR="00452C4B" w:rsidRDefault="00452C4B" w:rsidP="00452C4B">
      <w:r>
        <w:t xml:space="preserve">En el apartado de las herramientas de diseño que han intervenido en el desarrollo del sistema </w:t>
      </w:r>
      <w:r w:rsidR="00614314">
        <w:t xml:space="preserve">y de la documentación </w:t>
      </w:r>
      <w:r>
        <w:t>tenemos</w:t>
      </w:r>
      <w:r w:rsidR="00614314">
        <w:t>:</w:t>
      </w:r>
    </w:p>
    <w:p w14:paraId="404A32A3" w14:textId="080A0A6A" w:rsidR="00614314" w:rsidRDefault="00614314" w:rsidP="00614314">
      <w:pPr>
        <w:pStyle w:val="Prrafodelista"/>
        <w:numPr>
          <w:ilvl w:val="0"/>
          <w:numId w:val="16"/>
        </w:numPr>
      </w:pPr>
      <w:r>
        <w:rPr>
          <w:b/>
        </w:rPr>
        <w:t xml:space="preserve">Draw.io: </w:t>
      </w:r>
      <w:r>
        <w:t>es una aplicación de código abierto para la elaboración de diagramas de aplicaciones.</w:t>
      </w:r>
      <w:r w:rsidR="00FB4248">
        <w:t xml:space="preserve"> Esta herramienta se ha utilizado para la mayoría de </w:t>
      </w:r>
      <w:r w:rsidR="00711598">
        <w:t>los diagramas</w:t>
      </w:r>
      <w:r w:rsidR="00FB4248">
        <w:t xml:space="preserve"> del sistema, es decir, los diagramas de casos de uso, el diagrama de clases y para los prototipos tempranos.</w:t>
      </w:r>
    </w:p>
    <w:p w14:paraId="51D18512" w14:textId="77777777" w:rsidR="00FB4248" w:rsidRPr="00452C4B" w:rsidRDefault="00FB4248" w:rsidP="00FB4248"/>
    <w:p w14:paraId="325A35C7" w14:textId="71F2A190" w:rsidR="007D4ADE" w:rsidRDefault="00686E69" w:rsidP="009364C8">
      <w:pPr>
        <w:pStyle w:val="Ttulo3"/>
      </w:pPr>
      <w:r>
        <w:t xml:space="preserve"> </w:t>
      </w:r>
      <w:bookmarkStart w:id="35" w:name="_Toc523912102"/>
      <w:bookmarkStart w:id="36" w:name="_Toc523913049"/>
      <w:r>
        <w:t>Desarrollo</w:t>
      </w:r>
      <w:bookmarkEnd w:id="35"/>
      <w:bookmarkEnd w:id="36"/>
    </w:p>
    <w:p w14:paraId="042D1604" w14:textId="52343855" w:rsidR="00FB4248" w:rsidRDefault="00D57C0F" w:rsidP="00526743">
      <w:r>
        <w:t>Entre las herramientas comunes para el desarrollo del sistema, tanto del API, como de la parte del cliente web y de la base de datos, están las siguientes:</w:t>
      </w:r>
    </w:p>
    <w:p w14:paraId="3861FB15" w14:textId="2E814C31" w:rsidR="00D57C0F" w:rsidRPr="00F846EA" w:rsidRDefault="00A82DCA" w:rsidP="00A82DCA">
      <w:pPr>
        <w:pStyle w:val="Prrafodelista"/>
        <w:numPr>
          <w:ilvl w:val="0"/>
          <w:numId w:val="16"/>
        </w:numPr>
        <w:rPr>
          <w:b/>
        </w:rPr>
      </w:pPr>
      <w:proofErr w:type="spellStart"/>
      <w:r w:rsidRPr="00A82DCA">
        <w:rPr>
          <w:b/>
        </w:rPr>
        <w:lastRenderedPageBreak/>
        <w:t>Git</w:t>
      </w:r>
      <w:proofErr w:type="spellEnd"/>
      <w:r w:rsidRPr="00A82DCA">
        <w:rPr>
          <w:b/>
        </w:rPr>
        <w:t xml:space="preserve">: </w:t>
      </w:r>
      <w:r>
        <w:t xml:space="preserve">es un software de control de versiones </w:t>
      </w:r>
      <w:r w:rsidR="00F846EA">
        <w:t>para proyectos, que permite llevar un registro de los cambios realizados y así poder coordinar el trabajo con otras personas.</w:t>
      </w:r>
    </w:p>
    <w:p w14:paraId="757260C4" w14:textId="3D0D976E" w:rsidR="002E43D7" w:rsidRPr="00E733D0" w:rsidRDefault="00F846EA" w:rsidP="00E733D0">
      <w:pPr>
        <w:pStyle w:val="Prrafodelista"/>
        <w:numPr>
          <w:ilvl w:val="0"/>
          <w:numId w:val="16"/>
        </w:numPr>
        <w:rPr>
          <w:b/>
        </w:rPr>
      </w:pPr>
      <w:r>
        <w:rPr>
          <w:b/>
        </w:rPr>
        <w:t xml:space="preserve">GitHub: </w:t>
      </w:r>
      <w:r>
        <w:t xml:space="preserve">es una plataforma para alojar proyectos usando el sistema de control de versiones </w:t>
      </w:r>
      <w:proofErr w:type="spellStart"/>
      <w:r>
        <w:t>Git</w:t>
      </w:r>
      <w:proofErr w:type="spellEnd"/>
      <w:r>
        <w:t xml:space="preserve">. </w:t>
      </w:r>
    </w:p>
    <w:p w14:paraId="4D773D9D" w14:textId="25471A60" w:rsidR="00E733D0" w:rsidRDefault="00E733D0" w:rsidP="00E733D0">
      <w:r>
        <w:t xml:space="preserve">Para la parte del API y de la gestión de la base de datos se ha hecho uso de las siguientes </w:t>
      </w:r>
      <w:r w:rsidR="00996DBF">
        <w:t>tecnologías</w:t>
      </w:r>
      <w:r>
        <w:t>:</w:t>
      </w:r>
    </w:p>
    <w:p w14:paraId="0A2C2D08" w14:textId="4AC3A0E9" w:rsidR="00BB1164" w:rsidRDefault="00E733D0" w:rsidP="00BB1164">
      <w:pPr>
        <w:pStyle w:val="Prrafodelista"/>
        <w:numPr>
          <w:ilvl w:val="0"/>
          <w:numId w:val="17"/>
        </w:numPr>
      </w:pPr>
      <w:r w:rsidRPr="00BB1164">
        <w:rPr>
          <w:b/>
        </w:rPr>
        <w:t xml:space="preserve">Visual Studio </w:t>
      </w:r>
      <w:proofErr w:type="spellStart"/>
      <w:r w:rsidRPr="00BB1164">
        <w:rPr>
          <w:b/>
        </w:rPr>
        <w:t>Code</w:t>
      </w:r>
      <w:proofErr w:type="spellEnd"/>
      <w:r w:rsidRPr="00BB1164">
        <w:rPr>
          <w:b/>
        </w:rPr>
        <w:t xml:space="preserve">: </w:t>
      </w:r>
      <w:r w:rsidRPr="00E733D0">
        <w:t xml:space="preserve">es un editor de código fuente </w:t>
      </w:r>
      <w:r w:rsidR="00BB1164" w:rsidRPr="00E733D0">
        <w:t xml:space="preserve">gratuito y de </w:t>
      </w:r>
      <w:r w:rsidR="00711598" w:rsidRPr="00E733D0">
        <w:t xml:space="preserve">código </w:t>
      </w:r>
      <w:r w:rsidR="00711598">
        <w:t>abierto</w:t>
      </w:r>
      <w:r w:rsidR="00BB1164">
        <w:t xml:space="preserve"> </w:t>
      </w:r>
      <w:r w:rsidRPr="00E733D0">
        <w:t>desarrollado por Microsoft. Incluye soporte para la depur</w:t>
      </w:r>
      <w:r w:rsidR="00711598">
        <w:t xml:space="preserve">ación, control integrado de </w:t>
      </w:r>
      <w:proofErr w:type="spellStart"/>
      <w:r w:rsidR="00711598">
        <w:t>Git</w:t>
      </w:r>
      <w:proofErr w:type="spellEnd"/>
      <w:r w:rsidRPr="00E733D0">
        <w:t>, resaltado de sintaxis, finalización inteligente de código, fragment</w:t>
      </w:r>
      <w:r w:rsidR="00BB1164">
        <w:t>os y refactorización de código</w:t>
      </w:r>
      <w:r w:rsidR="00FB5C20">
        <w:t xml:space="preserve"> (Wikipedia</w:t>
      </w:r>
      <w:r w:rsidR="00885070">
        <w:t>, 2018</w:t>
      </w:r>
      <w:r w:rsidR="00FB5C20">
        <w:t>)</w:t>
      </w:r>
      <w:r w:rsidR="00BB1164">
        <w:t>.</w:t>
      </w:r>
    </w:p>
    <w:p w14:paraId="3056B7E8" w14:textId="652DC5E9" w:rsidR="00BB1164" w:rsidRDefault="00BB1164" w:rsidP="00BB1164">
      <w:pPr>
        <w:pStyle w:val="Prrafodelista"/>
        <w:numPr>
          <w:ilvl w:val="0"/>
          <w:numId w:val="17"/>
        </w:numPr>
      </w:pPr>
      <w:proofErr w:type="spellStart"/>
      <w:r>
        <w:rPr>
          <w:b/>
        </w:rPr>
        <w:t>NodeJs</w:t>
      </w:r>
      <w:proofErr w:type="spellEnd"/>
      <w:r>
        <w:rPr>
          <w:b/>
        </w:rPr>
        <w:t>:</w:t>
      </w:r>
      <w:r w:rsidR="00C13789" w:rsidRPr="00C13789">
        <w:t xml:space="preserve"> es un entorno en tiempo de ejecución multiplataforma, de código abierto, para la capa del servi</w:t>
      </w:r>
      <w:r w:rsidR="00C13789">
        <w:t>dor que ejecuta código JavaScript fuera del navegador.</w:t>
      </w:r>
      <w:r w:rsidR="00C13789" w:rsidRPr="00C13789">
        <w:t xml:space="preserve"> </w:t>
      </w:r>
      <w:r w:rsidR="00C13789">
        <w:t xml:space="preserve">Está </w:t>
      </w:r>
      <w:r w:rsidR="00C13789" w:rsidRPr="00C13789">
        <w:t>basado en el lenguaje de pro</w:t>
      </w:r>
      <w:r w:rsidR="00C13789">
        <w:t xml:space="preserve">gramación </w:t>
      </w:r>
      <w:proofErr w:type="spellStart"/>
      <w:r w:rsidR="00C13789">
        <w:t>ECMAScript</w:t>
      </w:r>
      <w:proofErr w:type="spellEnd"/>
      <w:r w:rsidR="00C13789">
        <w:t>, asíncrono y</w:t>
      </w:r>
      <w:r w:rsidR="00C13789" w:rsidRPr="00C13789">
        <w:t xml:space="preserve"> </w:t>
      </w:r>
      <w:r w:rsidR="00C13789">
        <w:t>orientado a eventos, lo que lo hace útil para la creación de servidores web</w:t>
      </w:r>
      <w:r w:rsidR="00FB5C20">
        <w:t xml:space="preserve"> (</w:t>
      </w:r>
      <w:r w:rsidR="00491172" w:rsidRPr="00491172">
        <w:t xml:space="preserve">Michael </w:t>
      </w:r>
      <w:proofErr w:type="spellStart"/>
      <w:r w:rsidR="00491172" w:rsidRPr="00491172">
        <w:t>Abernethy</w:t>
      </w:r>
      <w:proofErr w:type="spellEnd"/>
      <w:r w:rsidR="00491172">
        <w:t>, 2011</w:t>
      </w:r>
      <w:r w:rsidR="00FB5C20">
        <w:t>)</w:t>
      </w:r>
      <w:r w:rsidR="00C13789">
        <w:t xml:space="preserve">. </w:t>
      </w:r>
    </w:p>
    <w:p w14:paraId="2EFA0D92" w14:textId="13CBC55F" w:rsidR="00036937" w:rsidRDefault="00036937" w:rsidP="00BB1164">
      <w:pPr>
        <w:pStyle w:val="Prrafodelista"/>
        <w:numPr>
          <w:ilvl w:val="0"/>
          <w:numId w:val="17"/>
        </w:numPr>
      </w:pPr>
      <w:r>
        <w:rPr>
          <w:b/>
        </w:rPr>
        <w:t>JavaScript:</w:t>
      </w:r>
      <w:r>
        <w:t xml:space="preserve"> lenguaje de programación interpretado orientado a objetos y basado en prototipos, el cual se utiliza tanto en la parte del servidor como en la del cliente.</w:t>
      </w:r>
    </w:p>
    <w:p w14:paraId="7DF06BB0" w14:textId="75DC4C8D" w:rsidR="00036937" w:rsidRDefault="00036937" w:rsidP="00BB1164">
      <w:pPr>
        <w:pStyle w:val="Prrafodelista"/>
        <w:numPr>
          <w:ilvl w:val="0"/>
          <w:numId w:val="17"/>
        </w:numPr>
      </w:pPr>
      <w:proofErr w:type="spellStart"/>
      <w:r>
        <w:rPr>
          <w:b/>
        </w:rPr>
        <w:t>ExpressJS</w:t>
      </w:r>
      <w:proofErr w:type="spellEnd"/>
      <w:r>
        <w:rPr>
          <w:b/>
        </w:rPr>
        <w:t xml:space="preserve">: </w:t>
      </w:r>
      <w:r w:rsidR="00B24816">
        <w:t xml:space="preserve">es un </w:t>
      </w:r>
      <w:proofErr w:type="spellStart"/>
      <w:r w:rsidR="00B24816" w:rsidRPr="00807277">
        <w:rPr>
          <w:i/>
        </w:rPr>
        <w:t>framework</w:t>
      </w:r>
      <w:proofErr w:type="spellEnd"/>
      <w:r w:rsidR="00B24816">
        <w:t xml:space="preserve"> para </w:t>
      </w:r>
      <w:proofErr w:type="spellStart"/>
      <w:r w:rsidR="00B24816">
        <w:t>NodeJS</w:t>
      </w:r>
      <w:proofErr w:type="spellEnd"/>
      <w:r w:rsidR="00B24816">
        <w:t xml:space="preserve"> de código abierto, proporciona métodos de utilidad para HTTP y middleware.</w:t>
      </w:r>
    </w:p>
    <w:p w14:paraId="1F71C54B" w14:textId="618AAF00" w:rsidR="00250B77" w:rsidRDefault="00250B77" w:rsidP="00BB1164">
      <w:pPr>
        <w:pStyle w:val="Prrafodelista"/>
        <w:numPr>
          <w:ilvl w:val="0"/>
          <w:numId w:val="17"/>
        </w:numPr>
      </w:pPr>
      <w:proofErr w:type="spellStart"/>
      <w:r>
        <w:rPr>
          <w:b/>
        </w:rPr>
        <w:t>Postman</w:t>
      </w:r>
      <w:proofErr w:type="spellEnd"/>
      <w:r>
        <w:rPr>
          <w:b/>
        </w:rPr>
        <w:t>:</w:t>
      </w:r>
      <w:r>
        <w:t xml:space="preserve"> es un programa multiplataforma utilizado para el desarrollo de </w:t>
      </w:r>
      <w:proofErr w:type="spellStart"/>
      <w:r>
        <w:t>APIs</w:t>
      </w:r>
      <w:proofErr w:type="spellEnd"/>
      <w:r>
        <w:t xml:space="preserve">, ya que permite ejecutar peticiones, hacer pruebas, depurar, crear pruebas automatizadas y documentar un API. En </w:t>
      </w:r>
      <w:r w:rsidR="003A1062">
        <w:t>el proyecto</w:t>
      </w:r>
      <w:r>
        <w:t xml:space="preserve"> se ha utilizado </w:t>
      </w:r>
      <w:r w:rsidR="003A1062">
        <w:t>también para documentar las peticiones junto con sus respuestas para tener la información en línea.</w:t>
      </w:r>
    </w:p>
    <w:p w14:paraId="20687023" w14:textId="1DE813C5" w:rsidR="003A1062" w:rsidRDefault="003A1062" w:rsidP="00BB1164">
      <w:pPr>
        <w:pStyle w:val="Prrafodelista"/>
        <w:numPr>
          <w:ilvl w:val="0"/>
          <w:numId w:val="17"/>
        </w:numPr>
      </w:pPr>
      <w:proofErr w:type="spellStart"/>
      <w:r>
        <w:rPr>
          <w:b/>
        </w:rPr>
        <w:t>MySQL</w:t>
      </w:r>
      <w:proofErr w:type="spellEnd"/>
      <w:r>
        <w:rPr>
          <w:b/>
        </w:rPr>
        <w:t>:</w:t>
      </w:r>
      <w:r w:rsidR="00FB5C20">
        <w:t xml:space="preserve"> es un s</w:t>
      </w:r>
      <w:r>
        <w:t>istema de gestión de bases de datos relacional</w:t>
      </w:r>
      <w:r w:rsidR="00FB5C20">
        <w:t xml:space="preserve">, gracias a su </w:t>
      </w:r>
      <w:r w:rsidR="00FB5C20" w:rsidRPr="00FB5C20">
        <w:t>rendimiento, confiabilidad y facilidad de uso</w:t>
      </w:r>
      <w:r w:rsidR="00FB5C20">
        <w:t xml:space="preserve"> se ha convertido en el principal sistema de bases de datos en el mundo. </w:t>
      </w:r>
    </w:p>
    <w:p w14:paraId="6B4B21B0" w14:textId="69F5C39C" w:rsidR="00FB5C20" w:rsidRDefault="00FB5C20" w:rsidP="00BB1164">
      <w:pPr>
        <w:pStyle w:val="Prrafodelista"/>
        <w:numPr>
          <w:ilvl w:val="0"/>
          <w:numId w:val="17"/>
        </w:numPr>
      </w:pPr>
      <w:proofErr w:type="spellStart"/>
      <w:r>
        <w:rPr>
          <w:b/>
        </w:rPr>
        <w:t>MySQLWorkbench</w:t>
      </w:r>
      <w:proofErr w:type="spellEnd"/>
      <w:r>
        <w:rPr>
          <w:b/>
        </w:rPr>
        <w:t>:</w:t>
      </w:r>
      <w:r>
        <w:t xml:space="preserve"> </w:t>
      </w:r>
      <w:r w:rsidR="00996DBF" w:rsidRPr="00996DBF">
        <w:t xml:space="preserve">es una herramienta visual unificada para arquitectos de bases de datos, desarrolladores y DBA. </w:t>
      </w:r>
      <w:proofErr w:type="spellStart"/>
      <w:r w:rsidR="00996DBF" w:rsidRPr="00996DBF">
        <w:t>MySQL</w:t>
      </w:r>
      <w:proofErr w:type="spellEnd"/>
      <w:r w:rsidR="00996DBF" w:rsidRPr="00996DBF">
        <w:t xml:space="preserve"> </w:t>
      </w:r>
      <w:proofErr w:type="spellStart"/>
      <w:r w:rsidR="00996DBF" w:rsidRPr="00996DBF">
        <w:t>Workbench</w:t>
      </w:r>
      <w:proofErr w:type="spellEnd"/>
      <w:r w:rsidR="00996DBF" w:rsidRPr="00996DBF">
        <w:t xml:space="preserve"> proporciona </w:t>
      </w:r>
      <w:r w:rsidR="00996DBF" w:rsidRPr="00996DBF">
        <w:lastRenderedPageBreak/>
        <w:t xml:space="preserve">modelado de datos, desarrollo de SQL y herramientas integrales de administración para la configuración del servidor, administración de </w:t>
      </w:r>
      <w:r w:rsidR="00996DBF">
        <w:t>usuarios, respaldo y mucho más (</w:t>
      </w:r>
      <w:proofErr w:type="spellStart"/>
      <w:r w:rsidR="00996DBF">
        <w:t>MySQL</w:t>
      </w:r>
      <w:proofErr w:type="spellEnd"/>
      <w:r w:rsidR="00AC41BA">
        <w:t>, 2018</w:t>
      </w:r>
      <w:r w:rsidR="00996DBF">
        <w:t>).</w:t>
      </w:r>
    </w:p>
    <w:p w14:paraId="4289BB1E" w14:textId="0886437E" w:rsidR="00414DD3" w:rsidRDefault="00414DD3" w:rsidP="00414DD3"/>
    <w:p w14:paraId="21D7E595" w14:textId="728F5BEE" w:rsidR="00414DD3" w:rsidRDefault="00414DD3" w:rsidP="00414DD3"/>
    <w:p w14:paraId="228E8737" w14:textId="06B9AD62" w:rsidR="00922E63" w:rsidRDefault="00414DD3" w:rsidP="00414DD3">
      <w:r>
        <w:t xml:space="preserve">Para la parte del cliente se han usado </w:t>
      </w:r>
      <w:r w:rsidR="004D004F">
        <w:t>las siguientes tecnologías</w:t>
      </w:r>
      <w:r>
        <w:t xml:space="preserve"> comunes a</w:t>
      </w:r>
      <w:r w:rsidR="00922E63">
        <w:t xml:space="preserve"> la parte del API de Visual S</w:t>
      </w:r>
      <w:r w:rsidR="004D004F">
        <w:t xml:space="preserve">tudio como editor de código y </w:t>
      </w:r>
      <w:r w:rsidR="00922E63">
        <w:t>JavaS</w:t>
      </w:r>
      <w:r w:rsidR="004D004F">
        <w:t xml:space="preserve">cript como lenguaje. El resto de </w:t>
      </w:r>
      <w:r w:rsidR="00711598">
        <w:t>las herramientas</w:t>
      </w:r>
      <w:r w:rsidR="00922E63">
        <w:t xml:space="preserve"> son:</w:t>
      </w:r>
    </w:p>
    <w:p w14:paraId="7875C609" w14:textId="77081C79" w:rsidR="00922E63" w:rsidRDefault="00922E63" w:rsidP="00922E63">
      <w:pPr>
        <w:pStyle w:val="Prrafodelista"/>
        <w:numPr>
          <w:ilvl w:val="0"/>
          <w:numId w:val="20"/>
        </w:numPr>
        <w:rPr>
          <w:b/>
        </w:rPr>
      </w:pPr>
      <w:proofErr w:type="spellStart"/>
      <w:r w:rsidRPr="00922E63">
        <w:rPr>
          <w:b/>
        </w:rPr>
        <w:t>React</w:t>
      </w:r>
      <w:r>
        <w:rPr>
          <w:b/>
        </w:rPr>
        <w:t>JS</w:t>
      </w:r>
      <w:proofErr w:type="spellEnd"/>
      <w:r w:rsidRPr="00922E63">
        <w:rPr>
          <w:b/>
        </w:rPr>
        <w:t>:</w:t>
      </w:r>
      <w:r>
        <w:rPr>
          <w:b/>
        </w:rPr>
        <w:t xml:space="preserve"> </w:t>
      </w:r>
      <w:r>
        <w:t xml:space="preserve">es una </w:t>
      </w:r>
      <w:r w:rsidR="00AF0220">
        <w:t>librearía</w:t>
      </w:r>
      <w:r>
        <w:t xml:space="preserve"> de JavaScript para crear interfaces </w:t>
      </w:r>
      <w:r w:rsidR="00E9081B">
        <w:t>de usuario interactivas basada</w:t>
      </w:r>
      <w:r>
        <w:t xml:space="preserve"> en componentes</w:t>
      </w:r>
      <w:r w:rsidR="00AF0220">
        <w:t xml:space="preserve"> </w:t>
      </w:r>
      <w:r w:rsidR="00AF0220" w:rsidRPr="00AF0220">
        <w:t>que encapsulan un comportamiento, una vista y un estado</w:t>
      </w:r>
      <w:r w:rsidR="00AF0220">
        <w:t>, lo que proporciona f</w:t>
      </w:r>
      <w:r w:rsidR="00AF0220" w:rsidRPr="00AF0220">
        <w:t xml:space="preserve">acilidad de mantenimiento, depuración </w:t>
      </w:r>
      <w:r w:rsidR="00711598" w:rsidRPr="00AF0220">
        <w:t>y escalabilidad</w:t>
      </w:r>
      <w:r w:rsidR="00AF0220">
        <w:t>.</w:t>
      </w:r>
    </w:p>
    <w:p w14:paraId="776BB68F" w14:textId="77357B2A" w:rsidR="00922E63" w:rsidRPr="00922E63" w:rsidRDefault="00922E63" w:rsidP="00922E63">
      <w:pPr>
        <w:pStyle w:val="Prrafodelista"/>
        <w:numPr>
          <w:ilvl w:val="0"/>
          <w:numId w:val="20"/>
        </w:numPr>
        <w:rPr>
          <w:b/>
        </w:rPr>
      </w:pPr>
      <w:proofErr w:type="spellStart"/>
      <w:r>
        <w:rPr>
          <w:b/>
        </w:rPr>
        <w:t>Webpack</w:t>
      </w:r>
      <w:proofErr w:type="spellEnd"/>
      <w:r w:rsidR="00AF0220">
        <w:rPr>
          <w:b/>
        </w:rPr>
        <w:t xml:space="preserve">: </w:t>
      </w:r>
      <w:r w:rsidR="00AF0220">
        <w:t xml:space="preserve">es un paquete de módulos para JavaScript de código abierto, su </w:t>
      </w:r>
      <w:r w:rsidR="00AF0220" w:rsidRPr="00AF0220">
        <w:t>principal</w:t>
      </w:r>
      <w:r w:rsidR="00AF0220">
        <w:t xml:space="preserve"> objetivo</w:t>
      </w:r>
      <w:r w:rsidR="00AF0220" w:rsidRPr="00AF0220">
        <w:t xml:space="preserve"> es agrupar los archivos de JavaScript </w:t>
      </w:r>
      <w:r w:rsidR="00AF0220">
        <w:t xml:space="preserve">con sus dependencias y genera archivos estáticos </w:t>
      </w:r>
      <w:r w:rsidR="00AF0220" w:rsidRPr="00AF0220">
        <w:t>para su uso en un navegador, pero también es capaz de transformar, agrupar o empaquetar.</w:t>
      </w:r>
    </w:p>
    <w:p w14:paraId="6C143233" w14:textId="47DAF89D" w:rsidR="00996DBF" w:rsidRPr="00FB4248" w:rsidRDefault="004D004F" w:rsidP="00996DBF">
      <w:r>
        <w:t xml:space="preserve"> </w:t>
      </w:r>
    </w:p>
    <w:p w14:paraId="7C120144" w14:textId="5B017F10" w:rsidR="009C3E88" w:rsidRDefault="009C3E88" w:rsidP="009364C8">
      <w:pPr>
        <w:pStyle w:val="Ttulo2"/>
      </w:pPr>
      <w:bookmarkStart w:id="37" w:name="_Toc523912103"/>
      <w:bookmarkStart w:id="38" w:name="_Toc523913050"/>
      <w:r>
        <w:t>Herramientas Hardware</w:t>
      </w:r>
      <w:bookmarkEnd w:id="37"/>
      <w:bookmarkEnd w:id="38"/>
    </w:p>
    <w:p w14:paraId="637470A9" w14:textId="0285A714" w:rsidR="001C6267" w:rsidRDefault="00637380" w:rsidP="00637380">
      <w:r>
        <w:t>Para el correcto funcionam</w:t>
      </w:r>
      <w:r w:rsidR="00F63747">
        <w:t xml:space="preserve">iento del sistema no es necesario </w:t>
      </w:r>
      <w:r w:rsidR="00362B46">
        <w:t>hardware adicio</w:t>
      </w:r>
      <w:r w:rsidR="00AD00AE">
        <w:t>nal aparte del servidor.</w:t>
      </w:r>
      <w:r w:rsidR="00362B46">
        <w:t xml:space="preserve"> </w:t>
      </w:r>
      <w:r w:rsidR="00AD00AE">
        <w:t>La primera opción es</w:t>
      </w:r>
      <w:r w:rsidR="001F5D1E">
        <w:t xml:space="preserve"> tener alojado el API en un </w:t>
      </w:r>
      <w:proofErr w:type="spellStart"/>
      <w:r w:rsidR="001F5D1E">
        <w:t>PaaS</w:t>
      </w:r>
      <w:proofErr w:type="spellEnd"/>
      <w:r w:rsidR="001F5D1E">
        <w:t xml:space="preserve"> (</w:t>
      </w:r>
      <w:proofErr w:type="spellStart"/>
      <w:r w:rsidR="001F5D1E" w:rsidRPr="001F5D1E">
        <w:rPr>
          <w:i/>
        </w:rPr>
        <w:t>Plataform</w:t>
      </w:r>
      <w:proofErr w:type="spellEnd"/>
      <w:r w:rsidR="001F5D1E" w:rsidRPr="001F5D1E">
        <w:rPr>
          <w:i/>
        </w:rPr>
        <w:t xml:space="preserve"> as a </w:t>
      </w:r>
      <w:proofErr w:type="spellStart"/>
      <w:r w:rsidR="001F5D1E" w:rsidRPr="001F5D1E">
        <w:rPr>
          <w:i/>
        </w:rPr>
        <w:t>service</w:t>
      </w:r>
      <w:proofErr w:type="spellEnd"/>
      <w:r w:rsidR="001F5D1E">
        <w:t xml:space="preserve">), </w:t>
      </w:r>
      <w:r w:rsidR="00AD00AE">
        <w:t xml:space="preserve">lo que permite la </w:t>
      </w:r>
      <w:r w:rsidR="00AD00AE" w:rsidRPr="00AD00AE">
        <w:t>automatización del ciclo de vida, configuración, despliegue y escalado de software, sin la complejidad de</w:t>
      </w:r>
      <w:r w:rsidR="00AD00AE">
        <w:t xml:space="preserve"> comprar, crear o administrar</w:t>
      </w:r>
      <w:r w:rsidR="00AD00AE" w:rsidRPr="00AD00AE">
        <w:t xml:space="preserve"> </w:t>
      </w:r>
      <w:r w:rsidR="00AD00AE">
        <w:t xml:space="preserve">toda la </w:t>
      </w:r>
      <w:r w:rsidR="00AD00AE" w:rsidRPr="00AD00AE">
        <w:t xml:space="preserve">infraestructura </w:t>
      </w:r>
      <w:r w:rsidR="00AD00AE">
        <w:t xml:space="preserve">necesaria. La segunda opción es montar esa infraestructura por nuestra cuenta, en ese caso, </w:t>
      </w:r>
      <w:r w:rsidR="00B32E85">
        <w:t xml:space="preserve">en un entorno de producción </w:t>
      </w:r>
      <w:r w:rsidR="00D3559B">
        <w:t xml:space="preserve">un servidor </w:t>
      </w:r>
      <w:proofErr w:type="spellStart"/>
      <w:r w:rsidR="00AD00AE">
        <w:t>node</w:t>
      </w:r>
      <w:proofErr w:type="spellEnd"/>
      <w:r w:rsidR="00AD00AE">
        <w:t xml:space="preserve"> </w:t>
      </w:r>
      <w:r w:rsidR="001F5D1E">
        <w:t>debería de tener las siguientes características:</w:t>
      </w:r>
    </w:p>
    <w:p w14:paraId="080ECC65" w14:textId="77777777" w:rsidR="00D3559B" w:rsidRDefault="00D3559B" w:rsidP="00D3559B">
      <w:pPr>
        <w:keepNext/>
      </w:pPr>
      <w:r>
        <w:rPr>
          <w:noProof/>
        </w:rPr>
        <w:lastRenderedPageBreak/>
        <w:drawing>
          <wp:inline distT="0" distB="0" distL="0" distR="0" wp14:anchorId="61FB7E5E" wp14:editId="10F1BFE6">
            <wp:extent cx="5616000" cy="5342400"/>
            <wp:effectExtent l="0" t="0" r="0" b="444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aptura de pantalla 2018-08-30 a las 11.59.14.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616000" cy="5342400"/>
                    </a:xfrm>
                    <a:prstGeom prst="rect">
                      <a:avLst/>
                    </a:prstGeom>
                  </pic:spPr>
                </pic:pic>
              </a:graphicData>
            </a:graphic>
          </wp:inline>
        </w:drawing>
      </w:r>
    </w:p>
    <w:p w14:paraId="5BA99B46" w14:textId="5228DB71" w:rsidR="00D3559B" w:rsidRDefault="00D3559B" w:rsidP="00D3559B">
      <w:pPr>
        <w:pStyle w:val="Descripcin"/>
        <w:jc w:val="center"/>
      </w:pPr>
      <w:bookmarkStart w:id="39" w:name="_Toc523820241"/>
      <w:r>
        <w:t xml:space="preserve">Tabla </w:t>
      </w:r>
      <w:r w:rsidR="002478BB">
        <w:rPr>
          <w:noProof/>
        </w:rPr>
        <w:fldChar w:fldCharType="begin"/>
      </w:r>
      <w:r w:rsidR="002478BB">
        <w:rPr>
          <w:noProof/>
        </w:rPr>
        <w:instrText xml:space="preserve"> SEQ Tabla \* ARABIC </w:instrText>
      </w:r>
      <w:r w:rsidR="002478BB">
        <w:rPr>
          <w:noProof/>
        </w:rPr>
        <w:fldChar w:fldCharType="separate"/>
      </w:r>
      <w:r w:rsidR="00401A62">
        <w:rPr>
          <w:noProof/>
        </w:rPr>
        <w:t>2</w:t>
      </w:r>
      <w:r w:rsidR="002478BB">
        <w:rPr>
          <w:noProof/>
        </w:rPr>
        <w:fldChar w:fldCharType="end"/>
      </w:r>
      <w:r>
        <w:t>: Entorno de producción (juniper.net)</w:t>
      </w:r>
      <w:bookmarkEnd w:id="39"/>
    </w:p>
    <w:p w14:paraId="3344F8DA" w14:textId="77777777" w:rsidR="001F5D1E" w:rsidRPr="001C6267" w:rsidRDefault="001F5D1E" w:rsidP="00637380"/>
    <w:p w14:paraId="560F20E0" w14:textId="23E6F756" w:rsidR="009C3E88" w:rsidRDefault="00996DBF" w:rsidP="009364C8">
      <w:pPr>
        <w:pStyle w:val="Ttulo2"/>
      </w:pPr>
      <w:bookmarkStart w:id="40" w:name="_Toc523912104"/>
      <w:bookmarkStart w:id="41" w:name="_Toc523913051"/>
      <w:r>
        <w:t>Planificación</w:t>
      </w:r>
      <w:bookmarkEnd w:id="40"/>
      <w:bookmarkEnd w:id="41"/>
    </w:p>
    <w:p w14:paraId="1BD12090" w14:textId="77777777" w:rsidR="00E71675" w:rsidRDefault="00E71675" w:rsidP="00E71675">
      <w:r>
        <w:t>Para la planificación del proyecto, se optó por dividir el proyecto en tres partes diferenciadas:</w:t>
      </w:r>
    </w:p>
    <w:p w14:paraId="40DAEAC9" w14:textId="77777777" w:rsidR="00E71675" w:rsidRDefault="00E71675" w:rsidP="00E71675">
      <w:pPr>
        <w:pStyle w:val="Prrafodelista"/>
        <w:numPr>
          <w:ilvl w:val="0"/>
          <w:numId w:val="18"/>
        </w:numPr>
      </w:pPr>
      <w:r>
        <w:t>API</w:t>
      </w:r>
    </w:p>
    <w:p w14:paraId="296DFCE2" w14:textId="77777777" w:rsidR="00E71675" w:rsidRDefault="00E71675" w:rsidP="00E71675">
      <w:pPr>
        <w:pStyle w:val="Prrafodelista"/>
        <w:numPr>
          <w:ilvl w:val="0"/>
          <w:numId w:val="18"/>
        </w:numPr>
      </w:pPr>
      <w:r>
        <w:t>Cliente</w:t>
      </w:r>
    </w:p>
    <w:p w14:paraId="6EAB6F89" w14:textId="50358574" w:rsidR="00E71675" w:rsidRDefault="00E71675" w:rsidP="00E71675">
      <w:pPr>
        <w:pStyle w:val="Prrafodelista"/>
        <w:numPr>
          <w:ilvl w:val="0"/>
          <w:numId w:val="18"/>
        </w:numPr>
      </w:pPr>
      <w:r>
        <w:t>Documentación</w:t>
      </w:r>
    </w:p>
    <w:p w14:paraId="304D8C75" w14:textId="09929A56" w:rsidR="00E71675" w:rsidRDefault="00E71675" w:rsidP="00E71675">
      <w:r>
        <w:lastRenderedPageBreak/>
        <w:t xml:space="preserve">A </w:t>
      </w:r>
      <w:r w:rsidR="002478BB">
        <w:t>continuación,</w:t>
      </w:r>
      <w:r>
        <w:t xml:space="preserve"> se </w:t>
      </w:r>
      <w:r w:rsidR="002478BB">
        <w:t>explicará</w:t>
      </w:r>
      <w:r>
        <w:t xml:space="preserve"> cómo se ha gestionado </w:t>
      </w:r>
      <w:r w:rsidR="002478BB">
        <w:t>esta</w:t>
      </w:r>
      <w:r>
        <w:t xml:space="preserve"> planificación y qué </w:t>
      </w:r>
      <w:r w:rsidR="00711598">
        <w:t>herramientas se</w:t>
      </w:r>
      <w:r>
        <w:t xml:space="preserve"> han utilizado para ello.</w:t>
      </w:r>
    </w:p>
    <w:p w14:paraId="7CEC147B" w14:textId="77777777" w:rsidR="00056955" w:rsidRPr="00E71675" w:rsidRDefault="00056955" w:rsidP="00E71675"/>
    <w:p w14:paraId="531CE57D" w14:textId="6413EAE5" w:rsidR="00E71675" w:rsidRDefault="00E71675" w:rsidP="009364C8">
      <w:pPr>
        <w:pStyle w:val="Ttulo3"/>
      </w:pPr>
      <w:r>
        <w:t xml:space="preserve"> </w:t>
      </w:r>
      <w:bookmarkStart w:id="42" w:name="_Toc523912105"/>
      <w:bookmarkStart w:id="43" w:name="_Toc523913052"/>
      <w:proofErr w:type="spellStart"/>
      <w:r>
        <w:t>Trello</w:t>
      </w:r>
      <w:bookmarkEnd w:id="42"/>
      <w:bookmarkEnd w:id="43"/>
      <w:proofErr w:type="spellEnd"/>
    </w:p>
    <w:p w14:paraId="6B274AC6" w14:textId="45923829" w:rsidR="00E71675" w:rsidRDefault="00E71675" w:rsidP="00E71675">
      <w:r>
        <w:t xml:space="preserve">Para llevar la gestión de estas tres partes se ha utilizado la herramienta </w:t>
      </w:r>
      <w:proofErr w:type="spellStart"/>
      <w:r w:rsidRPr="00E71675">
        <w:rPr>
          <w:b/>
        </w:rPr>
        <w:t>Trello</w:t>
      </w:r>
      <w:proofErr w:type="spellEnd"/>
      <w:r>
        <w:t>, que resumidas cuentas es una plataforma para la administración de proyectos. En ella se ha creado un tablero del proyecto global con las tres partes, cada parte se diferencia con una etiqueta con un color diferente. Tenemos que las tareas etiquetadas con el color azul pertenecen a la parte del API, las de color rojo a la parte del cliente y las de color verde para la parte de la documentación.</w:t>
      </w:r>
    </w:p>
    <w:p w14:paraId="67D2817D" w14:textId="77777777" w:rsidR="00A8377E" w:rsidRDefault="006E3872" w:rsidP="00E71675">
      <w:r>
        <w:t>En el tablero (</w:t>
      </w:r>
      <w:r w:rsidRPr="00C4569E">
        <w:rPr>
          <w:i/>
        </w:rPr>
        <w:t>Ilustración 2</w:t>
      </w:r>
      <w:r>
        <w:t>) se optó por pon</w:t>
      </w:r>
      <w:r w:rsidR="00A8377E">
        <w:t>er cuatro columnas:</w:t>
      </w:r>
    </w:p>
    <w:p w14:paraId="7075287C" w14:textId="74087B59" w:rsidR="00A8377E" w:rsidRDefault="006E3872" w:rsidP="00A8377E">
      <w:pPr>
        <w:pStyle w:val="Prrafodelista"/>
        <w:numPr>
          <w:ilvl w:val="0"/>
          <w:numId w:val="19"/>
        </w:numPr>
      </w:pPr>
      <w:r>
        <w:t>Listado de tareas</w:t>
      </w:r>
      <w:r w:rsidR="00A8377E">
        <w:t xml:space="preserve">: aquí es </w:t>
      </w:r>
      <w:r>
        <w:t>donde están las tareas pendientes</w:t>
      </w:r>
      <w:r w:rsidR="00A8377E">
        <w:t>.</w:t>
      </w:r>
    </w:p>
    <w:p w14:paraId="014C7367" w14:textId="37F6A93C" w:rsidR="00A8377E" w:rsidRDefault="00A8377E" w:rsidP="00A8377E">
      <w:pPr>
        <w:pStyle w:val="Prrafodelista"/>
        <w:numPr>
          <w:ilvl w:val="0"/>
          <w:numId w:val="19"/>
        </w:numPr>
      </w:pPr>
      <w:r>
        <w:t>En desarrollo: aparecen las tarjetas con las tareas que se están desarrollando y están en proceso.</w:t>
      </w:r>
    </w:p>
    <w:p w14:paraId="15814D25" w14:textId="025A8CF9" w:rsidR="00E71675" w:rsidRDefault="00A8377E" w:rsidP="00A8377E">
      <w:pPr>
        <w:pStyle w:val="Prrafodelista"/>
        <w:numPr>
          <w:ilvl w:val="0"/>
          <w:numId w:val="19"/>
        </w:numPr>
      </w:pPr>
      <w:r>
        <w:t xml:space="preserve">Pruebas: es la columna donde aparecen las tarjetas con las tareas que se han </w:t>
      </w:r>
      <w:r w:rsidR="00711598">
        <w:t>terminado,</w:t>
      </w:r>
      <w:r>
        <w:t xml:space="preserve"> pero no se han probado en profundidad.</w:t>
      </w:r>
    </w:p>
    <w:p w14:paraId="60383997" w14:textId="4498EE42" w:rsidR="00A8377E" w:rsidRDefault="00A8377E" w:rsidP="00A8377E">
      <w:pPr>
        <w:pStyle w:val="Prrafodelista"/>
        <w:numPr>
          <w:ilvl w:val="0"/>
          <w:numId w:val="19"/>
        </w:numPr>
      </w:pPr>
      <w:r>
        <w:t>Terminado</w:t>
      </w:r>
      <w:r w:rsidR="00A534B9">
        <w:t>: es la columna donde están las tareas terminadas.</w:t>
      </w:r>
    </w:p>
    <w:p w14:paraId="39F9444D" w14:textId="0CAFE983" w:rsidR="00A534B9" w:rsidRDefault="00A534B9" w:rsidP="00A534B9"/>
    <w:p w14:paraId="688B2B0F" w14:textId="77777777" w:rsidR="006E3872" w:rsidRDefault="006E3872" w:rsidP="006E3872">
      <w:pPr>
        <w:keepNext/>
      </w:pPr>
      <w:r>
        <w:rPr>
          <w:b/>
          <w:noProof/>
          <w:sz w:val="32"/>
          <w:szCs w:val="32"/>
        </w:rPr>
        <w:lastRenderedPageBreak/>
        <w:drawing>
          <wp:inline distT="0" distB="0" distL="0" distR="0" wp14:anchorId="18C4FAB4" wp14:editId="6013DB77">
            <wp:extent cx="5759450" cy="3618230"/>
            <wp:effectExtent l="0" t="0" r="6350" b="127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aptura de pantalla 2018-08-30 a las 13.26.21.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59450" cy="3618230"/>
                    </a:xfrm>
                    <a:prstGeom prst="rect">
                      <a:avLst/>
                    </a:prstGeom>
                  </pic:spPr>
                </pic:pic>
              </a:graphicData>
            </a:graphic>
          </wp:inline>
        </w:drawing>
      </w:r>
    </w:p>
    <w:p w14:paraId="0BB7FC86" w14:textId="707AB0C5" w:rsidR="006E3872" w:rsidRPr="00E71675" w:rsidRDefault="006E3872" w:rsidP="006E3872">
      <w:pPr>
        <w:pStyle w:val="Descripcin"/>
        <w:jc w:val="center"/>
        <w:rPr>
          <w:b/>
          <w:sz w:val="32"/>
          <w:szCs w:val="32"/>
        </w:rPr>
      </w:pPr>
      <w:bookmarkStart w:id="44" w:name="_Toc523820096"/>
      <w:r>
        <w:t xml:space="preserve">Ilustración </w:t>
      </w:r>
      <w:r w:rsidR="002478BB">
        <w:rPr>
          <w:noProof/>
        </w:rPr>
        <w:fldChar w:fldCharType="begin"/>
      </w:r>
      <w:r w:rsidR="002478BB">
        <w:rPr>
          <w:noProof/>
        </w:rPr>
        <w:instrText xml:space="preserve"> SEQ Ilustración \* ARABIC </w:instrText>
      </w:r>
      <w:r w:rsidR="002478BB">
        <w:rPr>
          <w:noProof/>
        </w:rPr>
        <w:fldChar w:fldCharType="separate"/>
      </w:r>
      <w:r w:rsidR="008E39AD">
        <w:rPr>
          <w:noProof/>
        </w:rPr>
        <w:t>2</w:t>
      </w:r>
      <w:r w:rsidR="002478BB">
        <w:rPr>
          <w:noProof/>
        </w:rPr>
        <w:fldChar w:fldCharType="end"/>
      </w:r>
      <w:r>
        <w:t xml:space="preserve">: Tablero de </w:t>
      </w:r>
      <w:proofErr w:type="spellStart"/>
      <w:r>
        <w:t>Trello</w:t>
      </w:r>
      <w:proofErr w:type="spellEnd"/>
      <w:r>
        <w:t xml:space="preserve"> con el estado del proyecto</w:t>
      </w:r>
      <w:bookmarkEnd w:id="44"/>
    </w:p>
    <w:p w14:paraId="5706F175" w14:textId="2E83DB05" w:rsidR="00E71675" w:rsidRDefault="00E71675" w:rsidP="00E71675">
      <w:pPr>
        <w:rPr>
          <w:b/>
          <w:sz w:val="32"/>
          <w:szCs w:val="32"/>
        </w:rPr>
      </w:pPr>
    </w:p>
    <w:p w14:paraId="13761614" w14:textId="0D47BC43" w:rsidR="00A534B9" w:rsidRDefault="006E12C9" w:rsidP="006E12C9">
      <w:r>
        <w:t xml:space="preserve">Cada parte del proyecto a su </w:t>
      </w:r>
      <w:r w:rsidR="00711598">
        <w:t>vez</w:t>
      </w:r>
      <w:r>
        <w:t xml:space="preserve"> se ha dividido en elementos más pequeños, estos elementos son los llamados “historias de usuario”. Estas historias se han dividido en tareas mas pequeñas dentro de cada tarjeta utilizando los “</w:t>
      </w:r>
      <w:proofErr w:type="spellStart"/>
      <w:r>
        <w:t>checklist</w:t>
      </w:r>
      <w:proofErr w:type="spellEnd"/>
      <w:r>
        <w:t xml:space="preserve">” que proporciona </w:t>
      </w:r>
      <w:proofErr w:type="spellStart"/>
      <w:r>
        <w:t>Trello</w:t>
      </w:r>
      <w:proofErr w:type="spellEnd"/>
      <w:r>
        <w:t xml:space="preserve">. </w:t>
      </w:r>
    </w:p>
    <w:p w14:paraId="4408DE2A" w14:textId="559F354F" w:rsidR="006E12C9" w:rsidRDefault="00C4569E" w:rsidP="006E12C9">
      <w:r>
        <w:t xml:space="preserve">En la </w:t>
      </w:r>
      <w:r w:rsidRPr="00C4569E">
        <w:rPr>
          <w:i/>
        </w:rPr>
        <w:t>I</w:t>
      </w:r>
      <w:r w:rsidR="006E12C9" w:rsidRPr="00C4569E">
        <w:rPr>
          <w:i/>
        </w:rPr>
        <w:t>lustración 3</w:t>
      </w:r>
      <w:r w:rsidR="006E12C9">
        <w:t xml:space="preserve"> podemos observar que en la columna de en desarrollo coin</w:t>
      </w:r>
      <w:r w:rsidR="00056955">
        <w:t xml:space="preserve">ciden tareas de las 3 partes, debido a que se ha intentado desarrollar las tres partes a la vez, aunque al principio se le diera más prioridad a desarrollar el API, por eso en la imagen la mayoría de </w:t>
      </w:r>
      <w:r w:rsidR="00711598">
        <w:t>las tareas</w:t>
      </w:r>
      <w:r w:rsidR="00056955">
        <w:t xml:space="preserve"> asignadas al API están en la columna terminado.</w:t>
      </w:r>
    </w:p>
    <w:p w14:paraId="6C6F3BD0" w14:textId="77777777" w:rsidR="00056955" w:rsidRPr="00E71675" w:rsidRDefault="00056955" w:rsidP="006E12C9"/>
    <w:p w14:paraId="76F21FD6" w14:textId="02568843" w:rsidR="00E71675" w:rsidRDefault="00E71675" w:rsidP="009364C8">
      <w:pPr>
        <w:pStyle w:val="Ttulo3"/>
      </w:pPr>
      <w:r>
        <w:t xml:space="preserve"> </w:t>
      </w:r>
      <w:bookmarkStart w:id="45" w:name="_Toc523912106"/>
      <w:bookmarkStart w:id="46" w:name="_Toc523913053"/>
      <w:r>
        <w:t xml:space="preserve">Diagrama de </w:t>
      </w:r>
      <w:proofErr w:type="spellStart"/>
      <w:r>
        <w:t>Gant</w:t>
      </w:r>
      <w:bookmarkEnd w:id="45"/>
      <w:bookmarkEnd w:id="46"/>
      <w:proofErr w:type="spellEnd"/>
    </w:p>
    <w:p w14:paraId="4CB622D1" w14:textId="230DCF5A" w:rsidR="00056955" w:rsidRDefault="00056955" w:rsidP="00056955">
      <w:r>
        <w:t>Para</w:t>
      </w:r>
      <w:r w:rsidR="002E2200">
        <w:t xml:space="preserve"> poder ver una planificación más visual del proyecto se ha utilizado un diagrama de Gantt, </w:t>
      </w:r>
      <w:r w:rsidR="002E2200" w:rsidRPr="002E2200">
        <w:t xml:space="preserve">es una herramienta gráfica cuyo objetivo es </w:t>
      </w:r>
      <w:r w:rsidR="002E2200">
        <w:t xml:space="preserve">planificar y </w:t>
      </w:r>
      <w:r w:rsidR="002E2200" w:rsidRPr="002E2200">
        <w:t xml:space="preserve">exponer el tiempo </w:t>
      </w:r>
      <w:r w:rsidR="002E2200" w:rsidRPr="002E2200">
        <w:lastRenderedPageBreak/>
        <w:t xml:space="preserve">de dedicación previsto para </w:t>
      </w:r>
      <w:r w:rsidR="002E2200">
        <w:t xml:space="preserve">las diferentes </w:t>
      </w:r>
      <w:r w:rsidR="002E2200" w:rsidRPr="002E2200">
        <w:t>tareas a lo largo de un tiempo total determinado</w:t>
      </w:r>
      <w:r w:rsidR="002E2200">
        <w:t>.</w:t>
      </w:r>
    </w:p>
    <w:p w14:paraId="63D86F3C" w14:textId="2799F7CC" w:rsidR="0084005A" w:rsidRDefault="002E7B30" w:rsidP="00056955">
      <w:r>
        <w:t xml:space="preserve">Para la realización del diagrama se ha usado la </w:t>
      </w:r>
      <w:r w:rsidR="002E0A72">
        <w:t xml:space="preserve">herramienta de </w:t>
      </w:r>
      <w:proofErr w:type="spellStart"/>
      <w:r w:rsidR="002E0A72" w:rsidRPr="002E0A72">
        <w:rPr>
          <w:i/>
        </w:rPr>
        <w:t>Monday</w:t>
      </w:r>
      <w:proofErr w:type="spellEnd"/>
      <w:r>
        <w:t xml:space="preserve">, la cual permite crear tableros de muchas temáticas </w:t>
      </w:r>
      <w:r w:rsidR="00AE3508">
        <w:t xml:space="preserve">y observar el progreso con distintos tipos de vistas. Para el proyecto se optó por crear tres grupos: servidor, cliente y memoria. </w:t>
      </w:r>
    </w:p>
    <w:p w14:paraId="12FDB6E9" w14:textId="77777777" w:rsidR="00AE3508" w:rsidRDefault="00AE3508" w:rsidP="00AE3508">
      <w:pPr>
        <w:keepNext/>
      </w:pPr>
      <w:r>
        <w:rPr>
          <w:noProof/>
        </w:rPr>
        <w:drawing>
          <wp:inline distT="0" distB="0" distL="0" distR="0" wp14:anchorId="27F25451" wp14:editId="12DD1C41">
            <wp:extent cx="5759450" cy="2019935"/>
            <wp:effectExtent l="0" t="0" r="635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aptura de pantalla 2018-09-01 a las 14.37.49.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59450" cy="2019935"/>
                    </a:xfrm>
                    <a:prstGeom prst="rect">
                      <a:avLst/>
                    </a:prstGeom>
                  </pic:spPr>
                </pic:pic>
              </a:graphicData>
            </a:graphic>
          </wp:inline>
        </w:drawing>
      </w:r>
    </w:p>
    <w:p w14:paraId="154EF5FB" w14:textId="7E11A5B9" w:rsidR="00AE3508" w:rsidRDefault="00AE3508" w:rsidP="00AE3508">
      <w:pPr>
        <w:pStyle w:val="Descripcin"/>
        <w:jc w:val="center"/>
      </w:pPr>
      <w:bookmarkStart w:id="47" w:name="_Toc523820242"/>
      <w:r>
        <w:t xml:space="preserve">Tabla </w:t>
      </w:r>
      <w:r w:rsidR="002478BB">
        <w:rPr>
          <w:noProof/>
        </w:rPr>
        <w:fldChar w:fldCharType="begin"/>
      </w:r>
      <w:r w:rsidR="002478BB">
        <w:rPr>
          <w:noProof/>
        </w:rPr>
        <w:instrText xml:space="preserve"> SEQ Tabla \* ARABIC </w:instrText>
      </w:r>
      <w:r w:rsidR="002478BB">
        <w:rPr>
          <w:noProof/>
        </w:rPr>
        <w:fldChar w:fldCharType="separate"/>
      </w:r>
      <w:r w:rsidR="00401A62">
        <w:rPr>
          <w:noProof/>
        </w:rPr>
        <w:t>3</w:t>
      </w:r>
      <w:r w:rsidR="002478BB">
        <w:rPr>
          <w:noProof/>
        </w:rPr>
        <w:fldChar w:fldCharType="end"/>
      </w:r>
      <w:r>
        <w:t>: Grupo de tareas del servidor</w:t>
      </w:r>
      <w:bookmarkEnd w:id="47"/>
    </w:p>
    <w:p w14:paraId="6ED1E5D3" w14:textId="0CED1D79" w:rsidR="00AE3508" w:rsidRDefault="00AE3508" w:rsidP="00AE3508">
      <w:r>
        <w:t xml:space="preserve">En la </w:t>
      </w:r>
      <w:r w:rsidRPr="00AE3508">
        <w:rPr>
          <w:i/>
        </w:rPr>
        <w:t>tabla 3</w:t>
      </w:r>
      <w:r>
        <w:rPr>
          <w:i/>
        </w:rPr>
        <w:t xml:space="preserve"> </w:t>
      </w:r>
      <w:r>
        <w:t>podemos observar el grupo de tareas del servidor, en ella aparecen el nombre de las tareas, el que las ha realizado, la prioridad de cada tarea</w:t>
      </w:r>
      <w:r w:rsidR="00401A62">
        <w:t xml:space="preserve"> y la fecha de inicio y final de cada una.</w:t>
      </w:r>
    </w:p>
    <w:p w14:paraId="45C68F1D" w14:textId="77777777" w:rsidR="00401A62" w:rsidRDefault="00401A62" w:rsidP="00401A62">
      <w:pPr>
        <w:keepNext/>
      </w:pPr>
      <w:r>
        <w:rPr>
          <w:noProof/>
        </w:rPr>
        <w:drawing>
          <wp:inline distT="0" distB="0" distL="0" distR="0" wp14:anchorId="3DBE8505" wp14:editId="11DBB632">
            <wp:extent cx="5759450" cy="2016760"/>
            <wp:effectExtent l="0" t="0" r="6350" b="254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aptura de pantalla 2018-09-01 a las 14.42.17.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59450" cy="2016760"/>
                    </a:xfrm>
                    <a:prstGeom prst="rect">
                      <a:avLst/>
                    </a:prstGeom>
                  </pic:spPr>
                </pic:pic>
              </a:graphicData>
            </a:graphic>
          </wp:inline>
        </w:drawing>
      </w:r>
    </w:p>
    <w:p w14:paraId="7F905C08" w14:textId="01DF14BF" w:rsidR="00401A62" w:rsidRDefault="00401A62" w:rsidP="00401A62">
      <w:pPr>
        <w:pStyle w:val="Descripcin"/>
        <w:jc w:val="center"/>
      </w:pPr>
      <w:bookmarkStart w:id="48" w:name="_Toc523820243"/>
      <w:r>
        <w:t xml:space="preserve">Tabla </w:t>
      </w:r>
      <w:r w:rsidR="002478BB">
        <w:rPr>
          <w:noProof/>
        </w:rPr>
        <w:fldChar w:fldCharType="begin"/>
      </w:r>
      <w:r w:rsidR="002478BB">
        <w:rPr>
          <w:noProof/>
        </w:rPr>
        <w:instrText xml:space="preserve"> SEQ Tabla \* ARABIC </w:instrText>
      </w:r>
      <w:r w:rsidR="002478BB">
        <w:rPr>
          <w:noProof/>
        </w:rPr>
        <w:fldChar w:fldCharType="separate"/>
      </w:r>
      <w:r>
        <w:rPr>
          <w:noProof/>
        </w:rPr>
        <w:t>4</w:t>
      </w:r>
      <w:r w:rsidR="002478BB">
        <w:rPr>
          <w:noProof/>
        </w:rPr>
        <w:fldChar w:fldCharType="end"/>
      </w:r>
      <w:r>
        <w:t>: Grupo de tareas del cliente</w:t>
      </w:r>
      <w:bookmarkEnd w:id="48"/>
    </w:p>
    <w:p w14:paraId="05364B63" w14:textId="77777777" w:rsidR="00401A62" w:rsidRDefault="00401A62" w:rsidP="00401A62">
      <w:pPr>
        <w:keepNext/>
      </w:pPr>
      <w:r>
        <w:rPr>
          <w:noProof/>
        </w:rPr>
        <w:drawing>
          <wp:inline distT="0" distB="0" distL="0" distR="0" wp14:anchorId="4C51D12B" wp14:editId="236D6EC1">
            <wp:extent cx="5759450" cy="490855"/>
            <wp:effectExtent l="0" t="0" r="6350" b="444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aptura de pantalla 2018-09-01 a las 14.46.02.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59450" cy="490855"/>
                    </a:xfrm>
                    <a:prstGeom prst="rect">
                      <a:avLst/>
                    </a:prstGeom>
                  </pic:spPr>
                </pic:pic>
              </a:graphicData>
            </a:graphic>
          </wp:inline>
        </w:drawing>
      </w:r>
    </w:p>
    <w:p w14:paraId="68E207E2" w14:textId="72628FC2" w:rsidR="00401A62" w:rsidRDefault="00401A62" w:rsidP="00401A62">
      <w:pPr>
        <w:pStyle w:val="Descripcin"/>
        <w:jc w:val="center"/>
      </w:pPr>
      <w:bookmarkStart w:id="49" w:name="_Toc523820244"/>
      <w:r>
        <w:t xml:space="preserve">Tabla </w:t>
      </w:r>
      <w:r w:rsidR="002478BB">
        <w:rPr>
          <w:noProof/>
        </w:rPr>
        <w:fldChar w:fldCharType="begin"/>
      </w:r>
      <w:r w:rsidR="002478BB">
        <w:rPr>
          <w:noProof/>
        </w:rPr>
        <w:instrText xml:space="preserve"> SEQ Tabla \* ARABIC </w:instrText>
      </w:r>
      <w:r w:rsidR="002478BB">
        <w:rPr>
          <w:noProof/>
        </w:rPr>
        <w:fldChar w:fldCharType="separate"/>
      </w:r>
      <w:r>
        <w:rPr>
          <w:noProof/>
        </w:rPr>
        <w:t>5</w:t>
      </w:r>
      <w:r w:rsidR="002478BB">
        <w:rPr>
          <w:noProof/>
        </w:rPr>
        <w:fldChar w:fldCharType="end"/>
      </w:r>
      <w:r>
        <w:t>: Grupo de tareas memoria</w:t>
      </w:r>
      <w:bookmarkEnd w:id="49"/>
    </w:p>
    <w:p w14:paraId="4A320694" w14:textId="77777777" w:rsidR="00401A62" w:rsidRPr="00401A62" w:rsidRDefault="00401A62" w:rsidP="00401A62"/>
    <w:p w14:paraId="7BBADC65" w14:textId="6D58016C" w:rsidR="00401A62" w:rsidRDefault="00401A62" w:rsidP="00401A62">
      <w:r>
        <w:t xml:space="preserve">En la </w:t>
      </w:r>
      <w:r>
        <w:rPr>
          <w:i/>
        </w:rPr>
        <w:t xml:space="preserve">tabla 4 </w:t>
      </w:r>
      <w:r>
        <w:t xml:space="preserve">tenemos las tareas de la parte del servidor con la misma información que en la del servidor. La diferencia está en la </w:t>
      </w:r>
      <w:r>
        <w:rPr>
          <w:i/>
        </w:rPr>
        <w:t xml:space="preserve">tabla 5 </w:t>
      </w:r>
      <w:r>
        <w:t xml:space="preserve">que, como se puede </w:t>
      </w:r>
      <w:r w:rsidR="00711598">
        <w:t>observar, se</w:t>
      </w:r>
      <w:r>
        <w:t xml:space="preserve"> ha optado por poner solo una tarea que generaliza todo el apartado de la documentación.</w:t>
      </w:r>
    </w:p>
    <w:p w14:paraId="598E7151" w14:textId="7160EEB4" w:rsidR="00401A62" w:rsidRPr="00A938BE" w:rsidRDefault="00711598" w:rsidP="00401A62">
      <w:r>
        <w:t>Finalmente,</w:t>
      </w:r>
      <w:r w:rsidR="00401A62">
        <w:t xml:space="preserve"> en la </w:t>
      </w:r>
      <w:r w:rsidR="00A938BE" w:rsidRPr="00A938BE">
        <w:rPr>
          <w:i/>
        </w:rPr>
        <w:t>ilustración 3</w:t>
      </w:r>
      <w:r w:rsidR="00A938BE">
        <w:rPr>
          <w:i/>
        </w:rPr>
        <w:t xml:space="preserve"> </w:t>
      </w:r>
      <w:r w:rsidR="00A938BE">
        <w:t>podemos observar el progreso general de las tareas de los tres grupos.</w:t>
      </w:r>
    </w:p>
    <w:p w14:paraId="7A5280DB" w14:textId="77777777" w:rsidR="00401A62" w:rsidRDefault="00401A62" w:rsidP="00401A62">
      <w:pPr>
        <w:keepNext/>
      </w:pPr>
      <w:r>
        <w:rPr>
          <w:noProof/>
        </w:rPr>
        <w:drawing>
          <wp:inline distT="0" distB="0" distL="0" distR="0" wp14:anchorId="208BFB6B" wp14:editId="68635A7A">
            <wp:extent cx="5974757" cy="2819400"/>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ptura de pantalla 2018-09-01 a las 14.19.19.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83039" cy="2823308"/>
                    </a:xfrm>
                    <a:prstGeom prst="rect">
                      <a:avLst/>
                    </a:prstGeom>
                  </pic:spPr>
                </pic:pic>
              </a:graphicData>
            </a:graphic>
          </wp:inline>
        </w:drawing>
      </w:r>
    </w:p>
    <w:p w14:paraId="21E5A30F" w14:textId="69538636" w:rsidR="00401A62" w:rsidRPr="00401A62" w:rsidRDefault="00401A62" w:rsidP="00401A62">
      <w:pPr>
        <w:pStyle w:val="Descripcin"/>
        <w:jc w:val="center"/>
      </w:pPr>
      <w:bookmarkStart w:id="50" w:name="_Toc523820097"/>
      <w:r>
        <w:t xml:space="preserve">Ilustración </w:t>
      </w:r>
      <w:r w:rsidR="002478BB">
        <w:rPr>
          <w:noProof/>
        </w:rPr>
        <w:fldChar w:fldCharType="begin"/>
      </w:r>
      <w:r w:rsidR="002478BB">
        <w:rPr>
          <w:noProof/>
        </w:rPr>
        <w:instrText xml:space="preserve"> SEQ Ilustración \* ARABIC </w:instrText>
      </w:r>
      <w:r w:rsidR="002478BB">
        <w:rPr>
          <w:noProof/>
        </w:rPr>
        <w:fldChar w:fldCharType="separate"/>
      </w:r>
      <w:r w:rsidR="008E39AD">
        <w:rPr>
          <w:noProof/>
        </w:rPr>
        <w:t>3</w:t>
      </w:r>
      <w:r w:rsidR="002478BB">
        <w:rPr>
          <w:noProof/>
        </w:rPr>
        <w:fldChar w:fldCharType="end"/>
      </w:r>
      <w:r w:rsidR="00C21F7A">
        <w:t xml:space="preserve">: </w:t>
      </w:r>
      <w:proofErr w:type="spellStart"/>
      <w:r w:rsidR="00C21F7A">
        <w:t>Timeline</w:t>
      </w:r>
      <w:bookmarkEnd w:id="50"/>
      <w:proofErr w:type="spellEnd"/>
    </w:p>
    <w:p w14:paraId="0D421C0A" w14:textId="01ED3272" w:rsidR="00E71675" w:rsidRDefault="00E71675" w:rsidP="0065796C"/>
    <w:p w14:paraId="03B4E76E" w14:textId="0D572D53" w:rsidR="003709BE" w:rsidRPr="00BD206C" w:rsidRDefault="005407E1" w:rsidP="0065796C">
      <w:r>
        <w:t>Mirando la imagen p</w:t>
      </w:r>
      <w:r w:rsidR="00BD206C">
        <w:t xml:space="preserve">odemos observar la secuencia del desarrollo del proyecto que se ha seguido. Al no haber seguido un desarrollo </w:t>
      </w:r>
      <w:r>
        <w:t>continuo</w:t>
      </w:r>
      <w:r w:rsidR="00BD206C">
        <w:t xml:space="preserve">, en el diagrama falta la primera tarea que es la de “creación de base de datos”, que como podemos ver en la </w:t>
      </w:r>
      <w:r w:rsidR="00BD206C" w:rsidRPr="00BD206C">
        <w:rPr>
          <w:i/>
        </w:rPr>
        <w:t>tabla 3</w:t>
      </w:r>
      <w:r w:rsidR="00BD206C">
        <w:rPr>
          <w:i/>
        </w:rPr>
        <w:t xml:space="preserve"> </w:t>
      </w:r>
      <w:r w:rsidR="00BD206C">
        <w:t xml:space="preserve">se hizo al principio, mucho antes que el resto de </w:t>
      </w:r>
      <w:r w:rsidR="009A564B">
        <w:t>las tareas</w:t>
      </w:r>
      <w:r w:rsidR="00BD206C">
        <w:t xml:space="preserve"> es por eso </w:t>
      </w:r>
      <w:r w:rsidR="009A564B">
        <w:t>por lo que</w:t>
      </w:r>
      <w:r w:rsidR="00BD206C">
        <w:t xml:space="preserve"> no aparece en el diagrama de la </w:t>
      </w:r>
      <w:r w:rsidR="00BD206C" w:rsidRPr="00BD206C">
        <w:rPr>
          <w:i/>
        </w:rPr>
        <w:t>ilustración 3</w:t>
      </w:r>
      <w:r w:rsidR="00BD206C">
        <w:rPr>
          <w:i/>
        </w:rPr>
        <w:t xml:space="preserve">, </w:t>
      </w:r>
      <w:r w:rsidR="00BD206C">
        <w:t>donde solo aparece un rango de fechas.</w:t>
      </w:r>
      <w:r>
        <w:t xml:space="preserve"> Las tareas aparecen según el color del grupo en el que estén: las azules pertenecen al servidor, </w:t>
      </w:r>
      <w:r w:rsidR="00711598">
        <w:t>las violetas</w:t>
      </w:r>
      <w:r>
        <w:t xml:space="preserve"> a la parte del cliente y por ultimo la tarea general de la documentación que aparece en amarillo.</w:t>
      </w:r>
    </w:p>
    <w:p w14:paraId="1A40639D" w14:textId="333A4751" w:rsidR="003709BE" w:rsidRDefault="003709BE" w:rsidP="0065796C"/>
    <w:p w14:paraId="2769A4C0" w14:textId="022C7260" w:rsidR="005407E1" w:rsidRPr="00AD00AE" w:rsidRDefault="005407E1" w:rsidP="0065796C"/>
    <w:p w14:paraId="40E98C23" w14:textId="02471170" w:rsidR="009D4A83" w:rsidRDefault="009D4A83" w:rsidP="003A2B44">
      <w:pPr>
        <w:pStyle w:val="Ttulo1"/>
      </w:pPr>
      <w:bookmarkStart w:id="51" w:name="_Toc523913054"/>
      <w:r>
        <w:lastRenderedPageBreak/>
        <w:t>Especificación de requisitos</w:t>
      </w:r>
      <w:bookmarkEnd w:id="51"/>
    </w:p>
    <w:p w14:paraId="7B749CB9" w14:textId="3FD30880" w:rsidR="002E2200" w:rsidRDefault="00F966DA" w:rsidP="00F966DA">
      <w:r>
        <w:t xml:space="preserve">El análisis de requisitos </w:t>
      </w:r>
      <w:r w:rsidR="00866A4E">
        <w:t>sirve para describir</w:t>
      </w:r>
      <w:r w:rsidR="00FB1702">
        <w:t xml:space="preserve"> los requerimientos del sistema, es decir, los servicios que ha de ofrecer el sistema, la utilidad que van a tener esos servicios para el usuario y las restricciones asociadas a su funcionamiento.</w:t>
      </w:r>
      <w:r w:rsidR="00485DF7">
        <w:t xml:space="preserve"> El principal objetivo es </w:t>
      </w:r>
      <w:r w:rsidR="00EF718A">
        <w:t>facilitar la comunicación entre cliente, usuario y desarrollador.</w:t>
      </w:r>
    </w:p>
    <w:p w14:paraId="3C188453" w14:textId="50F78F54" w:rsidR="00EF718A" w:rsidRDefault="00711598" w:rsidP="00F966DA">
      <w:r>
        <w:t>Esta</w:t>
      </w:r>
      <w:r w:rsidR="00EF718A">
        <w:t xml:space="preserve"> especificación es importante para el futuro éxito del sistema</w:t>
      </w:r>
      <w:r w:rsidR="000E7C8A">
        <w:t>,</w:t>
      </w:r>
      <w:r w:rsidR="00EF718A">
        <w:t xml:space="preserve"> ya que</w:t>
      </w:r>
      <w:r w:rsidR="000E7C8A">
        <w:t xml:space="preserve"> unos requisitos mal formulados dan como resultado un producto deficiente y o de poca calidad. El coste </w:t>
      </w:r>
      <w:r w:rsidR="006F0CF1">
        <w:t>de arreglar un producto deficiente es mucho mayor que el coste de un buen análisis y especificación de requisitos.</w:t>
      </w:r>
    </w:p>
    <w:p w14:paraId="028F3048" w14:textId="77777777" w:rsidR="006F0CF1" w:rsidRDefault="006F0CF1" w:rsidP="00F966DA"/>
    <w:p w14:paraId="6E3634C8" w14:textId="638D1E35" w:rsidR="00F27373" w:rsidRDefault="00F27373" w:rsidP="00FC1971">
      <w:pPr>
        <w:pStyle w:val="Ttulo2"/>
      </w:pPr>
      <w:bookmarkStart w:id="52" w:name="_Toc523912107"/>
      <w:bookmarkStart w:id="53" w:name="_Toc523913055"/>
      <w:r>
        <w:t>Casos de uso</w:t>
      </w:r>
      <w:bookmarkEnd w:id="52"/>
      <w:bookmarkEnd w:id="53"/>
    </w:p>
    <w:p w14:paraId="37CCB12B" w14:textId="705C7D27" w:rsidR="00824A69" w:rsidRDefault="007F1624" w:rsidP="00652D3C">
      <w:r>
        <w:t xml:space="preserve">Los diagramas de casos de uso </w:t>
      </w:r>
      <w:r w:rsidR="002137C8">
        <w:t xml:space="preserve">muestran una descripción </w:t>
      </w:r>
      <w:r w:rsidR="005A4A8C">
        <w:t>visual de lo</w:t>
      </w:r>
      <w:r w:rsidR="002137C8">
        <w:t xml:space="preserve">s </w:t>
      </w:r>
      <w:r w:rsidR="005A4A8C">
        <w:t>pasos que han de llevarse a cabo para realizar un proceso del sistema. El objetivo principal de los casos de uso es describir la manera en que se usará el sistema, es decir, detallar</w:t>
      </w:r>
      <w:r w:rsidR="00CA6A59">
        <w:t xml:space="preserve"> las funcionalidades esenciales y así mejorar la compresión del sistema para desarrolladores, usuarios finales y expertos del dominio.</w:t>
      </w:r>
    </w:p>
    <w:p w14:paraId="222FBCA6" w14:textId="5EA1A063" w:rsidR="005A4A8C" w:rsidRDefault="00CA6A59" w:rsidP="00652D3C">
      <w:r w:rsidRPr="00CA6A59">
        <w:t>Un caso de uso contiene una descripción textual de todas las maneras que los actores previstos podrían trabajar con el software o el sistema</w:t>
      </w:r>
      <w:r>
        <w:t>, es decir, muestran los pasos que el actor debe seguir para poder realizar con éxito una tarea.</w:t>
      </w:r>
    </w:p>
    <w:p w14:paraId="7992E827" w14:textId="5D6604FF" w:rsidR="00CA6A59" w:rsidRPr="00824A69" w:rsidRDefault="00414DD3" w:rsidP="00652D3C">
      <w:r>
        <w:t xml:space="preserve">En nuestro caso en el sistema intervienen tres actores. </w:t>
      </w:r>
      <w:r w:rsidR="00AF0220">
        <w:t>El médico que, aparte de las funciones que comparte con el paciente, puede ver el hist</w:t>
      </w:r>
      <w:r w:rsidR="0027168D">
        <w:t xml:space="preserve">orial clínico con </w:t>
      </w:r>
      <w:r w:rsidR="00AF0220">
        <w:t xml:space="preserve">las consultas asociadas </w:t>
      </w:r>
      <w:r w:rsidR="0027168D">
        <w:t>y crear nuevas consultas. El paciente puede ver el historial de citas, crear una nueva cita, ver sus datos del historial clínico y enviar mensajes a otro usuario. Y finalmente el administrador tiene las funciones de validar un nuevo medico registrado y añadir el historial clínico de un nuevo paciente registrado.</w:t>
      </w:r>
    </w:p>
    <w:p w14:paraId="400E90B8" w14:textId="5EBA68E8" w:rsidR="009F5C22" w:rsidRPr="009F5C22" w:rsidRDefault="009F5C22" w:rsidP="009F5C22">
      <w:r>
        <w:t>Los</w:t>
      </w:r>
      <w:r w:rsidR="00036B15">
        <w:t xml:space="preserve"> diagramas de casos de uso del sistema son los siguientes:</w:t>
      </w:r>
    </w:p>
    <w:p w14:paraId="08DB507F" w14:textId="3A2C7F30" w:rsidR="00FB6605" w:rsidRDefault="00A938BE" w:rsidP="00FB6605">
      <w:pPr>
        <w:keepNext/>
      </w:pPr>
      <w:r>
        <w:rPr>
          <w:noProof/>
        </w:rPr>
        <w:lastRenderedPageBreak/>
        <w:drawing>
          <wp:inline distT="0" distB="0" distL="0" distR="0" wp14:anchorId="58181519" wp14:editId="50A8BEC8">
            <wp:extent cx="5181600" cy="3897340"/>
            <wp:effectExtent l="0" t="0" r="0" b="190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aptura de pantalla 2018-09-01 a las 14.58.58.png"/>
                    <pic:cNvPicPr/>
                  </pic:nvPicPr>
                  <pic:blipFill>
                    <a:blip r:embed="rId24">
                      <a:extLst>
                        <a:ext uri="{28A0092B-C50C-407E-A947-70E740481C1C}">
                          <a14:useLocalDpi xmlns:a14="http://schemas.microsoft.com/office/drawing/2010/main" val="0"/>
                        </a:ext>
                      </a:extLst>
                    </a:blip>
                    <a:stretch>
                      <a:fillRect/>
                    </a:stretch>
                  </pic:blipFill>
                  <pic:spPr>
                    <a:xfrm>
                      <a:off x="0" y="0"/>
                      <a:ext cx="5188502" cy="3902531"/>
                    </a:xfrm>
                    <a:prstGeom prst="rect">
                      <a:avLst/>
                    </a:prstGeom>
                  </pic:spPr>
                </pic:pic>
              </a:graphicData>
            </a:graphic>
          </wp:inline>
        </w:drawing>
      </w:r>
    </w:p>
    <w:p w14:paraId="3CE3D8E7" w14:textId="4B148426" w:rsidR="00796DB6" w:rsidRDefault="00FB6605" w:rsidP="00FB6605">
      <w:pPr>
        <w:pStyle w:val="Descripcin"/>
        <w:jc w:val="center"/>
      </w:pPr>
      <w:bookmarkStart w:id="54" w:name="_Toc523820098"/>
      <w:r>
        <w:t xml:space="preserve">Ilustración </w:t>
      </w:r>
      <w:r w:rsidR="00840B3C">
        <w:rPr>
          <w:noProof/>
        </w:rPr>
        <w:fldChar w:fldCharType="begin"/>
      </w:r>
      <w:r w:rsidR="00840B3C">
        <w:rPr>
          <w:noProof/>
        </w:rPr>
        <w:instrText xml:space="preserve"> SEQ Ilustración \* ARABIC </w:instrText>
      </w:r>
      <w:r w:rsidR="00840B3C">
        <w:rPr>
          <w:noProof/>
        </w:rPr>
        <w:fldChar w:fldCharType="separate"/>
      </w:r>
      <w:r w:rsidR="008E39AD">
        <w:rPr>
          <w:noProof/>
        </w:rPr>
        <w:t>4</w:t>
      </w:r>
      <w:r w:rsidR="00840B3C">
        <w:rPr>
          <w:noProof/>
        </w:rPr>
        <w:fldChar w:fldCharType="end"/>
      </w:r>
      <w:r>
        <w:t>: Diagrama de caso de uso 1</w:t>
      </w:r>
      <w:bookmarkEnd w:id="54"/>
    </w:p>
    <w:p w14:paraId="2941DF98" w14:textId="77777777" w:rsidR="00FB6605" w:rsidRDefault="00FB6605" w:rsidP="00FB6605"/>
    <w:p w14:paraId="3AB22D35" w14:textId="1A63C24E" w:rsidR="00FB6605" w:rsidRDefault="00A938BE" w:rsidP="00FB6605">
      <w:pPr>
        <w:keepNext/>
        <w:jc w:val="center"/>
      </w:pPr>
      <w:r>
        <w:rPr>
          <w:noProof/>
        </w:rPr>
        <w:drawing>
          <wp:inline distT="0" distB="0" distL="0" distR="0" wp14:anchorId="0021FA4A" wp14:editId="64F03DA8">
            <wp:extent cx="3892317" cy="264160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aptura de pantalla 2018-09-01 a las 14.59.08.png"/>
                    <pic:cNvPicPr/>
                  </pic:nvPicPr>
                  <pic:blipFill>
                    <a:blip r:embed="rId25">
                      <a:extLst>
                        <a:ext uri="{28A0092B-C50C-407E-A947-70E740481C1C}">
                          <a14:useLocalDpi xmlns:a14="http://schemas.microsoft.com/office/drawing/2010/main" val="0"/>
                        </a:ext>
                      </a:extLst>
                    </a:blip>
                    <a:stretch>
                      <a:fillRect/>
                    </a:stretch>
                  </pic:blipFill>
                  <pic:spPr>
                    <a:xfrm>
                      <a:off x="0" y="0"/>
                      <a:ext cx="3898811" cy="2646007"/>
                    </a:xfrm>
                    <a:prstGeom prst="rect">
                      <a:avLst/>
                    </a:prstGeom>
                  </pic:spPr>
                </pic:pic>
              </a:graphicData>
            </a:graphic>
          </wp:inline>
        </w:drawing>
      </w:r>
    </w:p>
    <w:p w14:paraId="1751E4D4" w14:textId="28166892" w:rsidR="00FB6605" w:rsidRDefault="00FB6605" w:rsidP="00DE0C9F">
      <w:pPr>
        <w:pStyle w:val="Descripcin"/>
        <w:jc w:val="center"/>
      </w:pPr>
      <w:bookmarkStart w:id="55" w:name="_Toc523820099"/>
      <w:r>
        <w:t xml:space="preserve">Ilustración </w:t>
      </w:r>
      <w:r w:rsidR="00840B3C">
        <w:rPr>
          <w:noProof/>
        </w:rPr>
        <w:fldChar w:fldCharType="begin"/>
      </w:r>
      <w:r w:rsidR="00840B3C">
        <w:rPr>
          <w:noProof/>
        </w:rPr>
        <w:instrText xml:space="preserve"> SEQ Ilustración \* ARABIC </w:instrText>
      </w:r>
      <w:r w:rsidR="00840B3C">
        <w:rPr>
          <w:noProof/>
        </w:rPr>
        <w:fldChar w:fldCharType="separate"/>
      </w:r>
      <w:r w:rsidR="008E39AD">
        <w:rPr>
          <w:noProof/>
        </w:rPr>
        <w:t>5</w:t>
      </w:r>
      <w:r w:rsidR="00840B3C">
        <w:rPr>
          <w:noProof/>
        </w:rPr>
        <w:fldChar w:fldCharType="end"/>
      </w:r>
      <w:r>
        <w:t>: Diagrama de caso de uso 2</w:t>
      </w:r>
      <w:bookmarkEnd w:id="55"/>
    </w:p>
    <w:p w14:paraId="76C9B6AF" w14:textId="77777777" w:rsidR="00DE0C9F" w:rsidRDefault="00DE0C9F" w:rsidP="00DE0C9F">
      <w:pPr>
        <w:keepNext/>
        <w:jc w:val="center"/>
      </w:pPr>
      <w:r>
        <w:rPr>
          <w:noProof/>
          <w:lang w:val="es-ES_tradnl" w:eastAsia="es-ES_tradnl"/>
        </w:rPr>
        <w:lastRenderedPageBreak/>
        <w:drawing>
          <wp:inline distT="0" distB="0" distL="0" distR="0" wp14:anchorId="3C326C5B" wp14:editId="174F06E7">
            <wp:extent cx="4405946" cy="4635715"/>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aptura de pantalla 2018-08-22 a las 20.52.53.png"/>
                    <pic:cNvPicPr/>
                  </pic:nvPicPr>
                  <pic:blipFill>
                    <a:blip r:embed="rId26">
                      <a:extLst>
                        <a:ext uri="{28A0092B-C50C-407E-A947-70E740481C1C}">
                          <a14:useLocalDpi xmlns:a14="http://schemas.microsoft.com/office/drawing/2010/main" val="0"/>
                        </a:ext>
                      </a:extLst>
                    </a:blip>
                    <a:stretch>
                      <a:fillRect/>
                    </a:stretch>
                  </pic:blipFill>
                  <pic:spPr>
                    <a:xfrm>
                      <a:off x="0" y="0"/>
                      <a:ext cx="4418116" cy="4648520"/>
                    </a:xfrm>
                    <a:prstGeom prst="rect">
                      <a:avLst/>
                    </a:prstGeom>
                  </pic:spPr>
                </pic:pic>
              </a:graphicData>
            </a:graphic>
          </wp:inline>
        </w:drawing>
      </w:r>
    </w:p>
    <w:p w14:paraId="520C4172" w14:textId="0CFF2E0D" w:rsidR="00DE0C9F" w:rsidRDefault="00DE0C9F" w:rsidP="00DE0C9F">
      <w:pPr>
        <w:pStyle w:val="Descripcin"/>
        <w:jc w:val="center"/>
      </w:pPr>
      <w:bookmarkStart w:id="56" w:name="_Toc523820100"/>
      <w:r>
        <w:t xml:space="preserve">Ilustración </w:t>
      </w:r>
      <w:r w:rsidR="00840B3C">
        <w:rPr>
          <w:noProof/>
        </w:rPr>
        <w:fldChar w:fldCharType="begin"/>
      </w:r>
      <w:r w:rsidR="00840B3C">
        <w:rPr>
          <w:noProof/>
        </w:rPr>
        <w:instrText xml:space="preserve"> SEQ Ilustración \* ARABIC </w:instrText>
      </w:r>
      <w:r w:rsidR="00840B3C">
        <w:rPr>
          <w:noProof/>
        </w:rPr>
        <w:fldChar w:fldCharType="separate"/>
      </w:r>
      <w:r w:rsidR="008E39AD">
        <w:rPr>
          <w:noProof/>
        </w:rPr>
        <w:t>6</w:t>
      </w:r>
      <w:r w:rsidR="00840B3C">
        <w:rPr>
          <w:noProof/>
        </w:rPr>
        <w:fldChar w:fldCharType="end"/>
      </w:r>
      <w:r>
        <w:t>: Diagrama de</w:t>
      </w:r>
      <w:r w:rsidR="003B0CDD">
        <w:t xml:space="preserve"> caso de</w:t>
      </w:r>
      <w:r>
        <w:t xml:space="preserve"> uso 3</w:t>
      </w:r>
      <w:bookmarkEnd w:id="56"/>
    </w:p>
    <w:p w14:paraId="156EC775" w14:textId="77777777" w:rsidR="00DE0C9F" w:rsidRDefault="00DE0C9F" w:rsidP="00DE0C9F"/>
    <w:p w14:paraId="471E7803" w14:textId="77777777" w:rsidR="003B0CDD" w:rsidRDefault="00DE0C9F" w:rsidP="003B0CDD">
      <w:pPr>
        <w:keepNext/>
        <w:jc w:val="center"/>
      </w:pPr>
      <w:r>
        <w:rPr>
          <w:noProof/>
          <w:lang w:val="es-ES_tradnl" w:eastAsia="es-ES_tradnl"/>
        </w:rPr>
        <w:drawing>
          <wp:inline distT="0" distB="0" distL="0" distR="0" wp14:anchorId="3B25084F" wp14:editId="4BC8FD89">
            <wp:extent cx="3661907" cy="2464015"/>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aptura de pantalla 2018-08-22 a las 20.15.05.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677500" cy="2474507"/>
                    </a:xfrm>
                    <a:prstGeom prst="rect">
                      <a:avLst/>
                    </a:prstGeom>
                  </pic:spPr>
                </pic:pic>
              </a:graphicData>
            </a:graphic>
          </wp:inline>
        </w:drawing>
      </w:r>
    </w:p>
    <w:p w14:paraId="55E681BC" w14:textId="00D1FC37" w:rsidR="00DE0C9F" w:rsidRPr="00DE0C9F" w:rsidRDefault="003B0CDD" w:rsidP="003B0CDD">
      <w:pPr>
        <w:pStyle w:val="Descripcin"/>
        <w:jc w:val="center"/>
      </w:pPr>
      <w:bookmarkStart w:id="57" w:name="_Toc523820101"/>
      <w:r>
        <w:t xml:space="preserve">Ilustración </w:t>
      </w:r>
      <w:r w:rsidR="00840B3C">
        <w:rPr>
          <w:noProof/>
        </w:rPr>
        <w:fldChar w:fldCharType="begin"/>
      </w:r>
      <w:r w:rsidR="00840B3C">
        <w:rPr>
          <w:noProof/>
        </w:rPr>
        <w:instrText xml:space="preserve"> SEQ Ilustración \* ARABIC </w:instrText>
      </w:r>
      <w:r w:rsidR="00840B3C">
        <w:rPr>
          <w:noProof/>
        </w:rPr>
        <w:fldChar w:fldCharType="separate"/>
      </w:r>
      <w:r w:rsidR="008E39AD">
        <w:rPr>
          <w:noProof/>
        </w:rPr>
        <w:t>7</w:t>
      </w:r>
      <w:r w:rsidR="00840B3C">
        <w:rPr>
          <w:noProof/>
        </w:rPr>
        <w:fldChar w:fldCharType="end"/>
      </w:r>
      <w:r>
        <w:t>: Diagrama de caso de uso 4</w:t>
      </w:r>
      <w:bookmarkEnd w:id="57"/>
    </w:p>
    <w:p w14:paraId="614B5029" w14:textId="77777777" w:rsidR="003B0CDD" w:rsidRDefault="003B0CDD" w:rsidP="003B0CDD">
      <w:pPr>
        <w:keepNext/>
        <w:jc w:val="center"/>
      </w:pPr>
      <w:r>
        <w:rPr>
          <w:noProof/>
          <w:lang w:val="es-ES_tradnl" w:eastAsia="es-ES_tradnl"/>
        </w:rPr>
        <w:lastRenderedPageBreak/>
        <w:drawing>
          <wp:inline distT="0" distB="0" distL="0" distR="0" wp14:anchorId="2D4B867A" wp14:editId="0CE23E1A">
            <wp:extent cx="4522014" cy="3603651"/>
            <wp:effectExtent l="0" t="0" r="0" b="317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aptura de pantalla 2018-08-22 a las 20.15.25.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529128" cy="3609320"/>
                    </a:xfrm>
                    <a:prstGeom prst="rect">
                      <a:avLst/>
                    </a:prstGeom>
                  </pic:spPr>
                </pic:pic>
              </a:graphicData>
            </a:graphic>
          </wp:inline>
        </w:drawing>
      </w:r>
    </w:p>
    <w:p w14:paraId="1D53C465" w14:textId="0AF34E2C" w:rsidR="006A5DDA" w:rsidRDefault="003B0CDD" w:rsidP="003B0CDD">
      <w:pPr>
        <w:pStyle w:val="Descripcin"/>
        <w:jc w:val="center"/>
      </w:pPr>
      <w:bookmarkStart w:id="58" w:name="_Toc523820102"/>
      <w:r>
        <w:t xml:space="preserve">Ilustración </w:t>
      </w:r>
      <w:r w:rsidR="00840B3C">
        <w:rPr>
          <w:noProof/>
        </w:rPr>
        <w:fldChar w:fldCharType="begin"/>
      </w:r>
      <w:r w:rsidR="00840B3C">
        <w:rPr>
          <w:noProof/>
        </w:rPr>
        <w:instrText xml:space="preserve"> SEQ Ilustración \* ARABIC </w:instrText>
      </w:r>
      <w:r w:rsidR="00840B3C">
        <w:rPr>
          <w:noProof/>
        </w:rPr>
        <w:fldChar w:fldCharType="separate"/>
      </w:r>
      <w:r w:rsidR="008E39AD">
        <w:rPr>
          <w:noProof/>
        </w:rPr>
        <w:t>8</w:t>
      </w:r>
      <w:r w:rsidR="00840B3C">
        <w:rPr>
          <w:noProof/>
        </w:rPr>
        <w:fldChar w:fldCharType="end"/>
      </w:r>
      <w:r>
        <w:t>: Diagrama de caso de uso 5</w:t>
      </w:r>
      <w:bookmarkEnd w:id="58"/>
    </w:p>
    <w:p w14:paraId="27542DD6" w14:textId="77777777" w:rsidR="006A4018" w:rsidRDefault="006A4018" w:rsidP="006A4018"/>
    <w:p w14:paraId="49B73B94" w14:textId="5F386D0F" w:rsidR="00FA6665" w:rsidRDefault="000E6B5D" w:rsidP="006A5DDA">
      <w:r>
        <w:t>Los</w:t>
      </w:r>
      <w:r w:rsidR="00036B15">
        <w:t xml:space="preserve"> detalle</w:t>
      </w:r>
      <w:r>
        <w:t>s</w:t>
      </w:r>
      <w:r w:rsidR="00036B15">
        <w:t xml:space="preserve"> </w:t>
      </w:r>
      <w:r>
        <w:t xml:space="preserve">de </w:t>
      </w:r>
      <w:r w:rsidR="00036B15">
        <w:t>cada caso de uso</w:t>
      </w:r>
      <w:r>
        <w:t xml:space="preserve"> se describen en su correspondiente tabla. </w:t>
      </w:r>
      <w:r w:rsidR="00FA6665">
        <w:t>En cada ellas podemos encontrar el título del caso de uso, el actor que realiza la tarea y el curso normal de la tarea especificando si algún paso de la secuencia se puede hacer de forma alternativa.</w:t>
      </w:r>
    </w:p>
    <w:p w14:paraId="1008FBEE" w14:textId="7F0F22F1" w:rsidR="000E6B5D" w:rsidRDefault="000E6B5D" w:rsidP="006A5DDA">
      <w:r>
        <w:t xml:space="preserve">En </w:t>
      </w:r>
      <w:r w:rsidR="00FA6665">
        <w:t xml:space="preserve">el </w:t>
      </w:r>
      <w:r>
        <w:t xml:space="preserve">sistema se pueden diferenciar </w:t>
      </w:r>
      <w:r w:rsidR="00EF4284">
        <w:t xml:space="preserve">a los </w:t>
      </w:r>
      <w:r>
        <w:t>dos actores que realizan las principales tareas de la aplicación</w:t>
      </w:r>
      <w:r w:rsidR="00FA6665">
        <w:t xml:space="preserve">, el médico y el paciente. </w:t>
      </w:r>
    </w:p>
    <w:p w14:paraId="2E1BBBA7" w14:textId="77777777" w:rsidR="000E6B5D" w:rsidRDefault="000E6B5D" w:rsidP="006A5DDA"/>
    <w:tbl>
      <w:tblPr>
        <w:tblStyle w:val="Tablaconcuadrcula1clara-nfasis3"/>
        <w:tblW w:w="0" w:type="auto"/>
        <w:tblLook w:val="04A0" w:firstRow="1" w:lastRow="0" w:firstColumn="1" w:lastColumn="0" w:noHBand="0" w:noVBand="1"/>
      </w:tblPr>
      <w:tblGrid>
        <w:gridCol w:w="4605"/>
        <w:gridCol w:w="4605"/>
      </w:tblGrid>
      <w:tr w:rsidR="000E6B5D" w14:paraId="3E98573E" w14:textId="77777777" w:rsidTr="00F85E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5" w:type="dxa"/>
            <w:tcMar>
              <w:top w:w="113" w:type="dxa"/>
            </w:tcMar>
            <w:vAlign w:val="center"/>
          </w:tcPr>
          <w:p w14:paraId="37A44A63" w14:textId="14F3D794" w:rsidR="000E6B5D" w:rsidRDefault="00FA6665" w:rsidP="006A5DDA">
            <w:r>
              <w:t>Caso de uso</w:t>
            </w:r>
          </w:p>
        </w:tc>
        <w:tc>
          <w:tcPr>
            <w:tcW w:w="4605" w:type="dxa"/>
            <w:vAlign w:val="center"/>
          </w:tcPr>
          <w:p w14:paraId="34C682E5" w14:textId="31F33CC1" w:rsidR="000E6B5D" w:rsidRPr="00BF1F9F" w:rsidRDefault="00BF1F9F" w:rsidP="006A5DDA">
            <w:pPr>
              <w:cnfStyle w:val="100000000000" w:firstRow="1" w:lastRow="0" w:firstColumn="0" w:lastColumn="0" w:oddVBand="0" w:evenVBand="0" w:oddHBand="0" w:evenHBand="0" w:firstRowFirstColumn="0" w:firstRowLastColumn="0" w:lastRowFirstColumn="0" w:lastRowLastColumn="0"/>
              <w:rPr>
                <w:b w:val="0"/>
              </w:rPr>
            </w:pPr>
            <w:r>
              <w:rPr>
                <w:b w:val="0"/>
              </w:rPr>
              <w:t>Ver el historial de un paciente</w:t>
            </w:r>
          </w:p>
        </w:tc>
      </w:tr>
      <w:tr w:rsidR="000E6B5D" w14:paraId="64D3CF85" w14:textId="77777777" w:rsidTr="00F85E4F">
        <w:tc>
          <w:tcPr>
            <w:cnfStyle w:val="001000000000" w:firstRow="0" w:lastRow="0" w:firstColumn="1" w:lastColumn="0" w:oddVBand="0" w:evenVBand="0" w:oddHBand="0" w:evenHBand="0" w:firstRowFirstColumn="0" w:firstRowLastColumn="0" w:lastRowFirstColumn="0" w:lastRowLastColumn="0"/>
            <w:tcW w:w="4605" w:type="dxa"/>
            <w:vAlign w:val="center"/>
          </w:tcPr>
          <w:p w14:paraId="7557CD5F" w14:textId="41F57383" w:rsidR="000E6B5D" w:rsidRDefault="00FA6665" w:rsidP="006A5DDA">
            <w:r>
              <w:t>Actor</w:t>
            </w:r>
          </w:p>
        </w:tc>
        <w:tc>
          <w:tcPr>
            <w:tcW w:w="4605" w:type="dxa"/>
            <w:vAlign w:val="center"/>
          </w:tcPr>
          <w:p w14:paraId="446EAC46" w14:textId="688400AA" w:rsidR="000E6B5D" w:rsidRDefault="00BF1F9F" w:rsidP="006A5DDA">
            <w:pPr>
              <w:cnfStyle w:val="000000000000" w:firstRow="0" w:lastRow="0" w:firstColumn="0" w:lastColumn="0" w:oddVBand="0" w:evenVBand="0" w:oddHBand="0" w:evenHBand="0" w:firstRowFirstColumn="0" w:firstRowLastColumn="0" w:lastRowFirstColumn="0" w:lastRowLastColumn="0"/>
            </w:pPr>
            <w:r>
              <w:t>Médico</w:t>
            </w:r>
          </w:p>
        </w:tc>
      </w:tr>
      <w:tr w:rsidR="000E6B5D" w14:paraId="045599D0" w14:textId="77777777" w:rsidTr="00F85E4F">
        <w:tc>
          <w:tcPr>
            <w:cnfStyle w:val="001000000000" w:firstRow="0" w:lastRow="0" w:firstColumn="1" w:lastColumn="0" w:oddVBand="0" w:evenVBand="0" w:oddHBand="0" w:evenHBand="0" w:firstRowFirstColumn="0" w:firstRowLastColumn="0" w:lastRowFirstColumn="0" w:lastRowLastColumn="0"/>
            <w:tcW w:w="4605" w:type="dxa"/>
            <w:vAlign w:val="center"/>
          </w:tcPr>
          <w:p w14:paraId="2CCD1635" w14:textId="005D4A86" w:rsidR="000E6B5D" w:rsidRDefault="00FA6665" w:rsidP="006A5DDA">
            <w:r>
              <w:t>Curso normal</w:t>
            </w:r>
          </w:p>
        </w:tc>
        <w:tc>
          <w:tcPr>
            <w:tcW w:w="4605" w:type="dxa"/>
            <w:vAlign w:val="center"/>
          </w:tcPr>
          <w:p w14:paraId="52D9B084" w14:textId="34DF976F" w:rsidR="000E6B5D" w:rsidRPr="00FA6665" w:rsidRDefault="00FA6665" w:rsidP="006A5DDA">
            <w:pPr>
              <w:cnfStyle w:val="000000000000" w:firstRow="0" w:lastRow="0" w:firstColumn="0" w:lastColumn="0" w:oddVBand="0" w:evenVBand="0" w:oddHBand="0" w:evenHBand="0" w:firstRowFirstColumn="0" w:firstRowLastColumn="0" w:lastRowFirstColumn="0" w:lastRowLastColumn="0"/>
              <w:rPr>
                <w:b/>
              </w:rPr>
            </w:pPr>
            <w:r>
              <w:rPr>
                <w:b/>
              </w:rPr>
              <w:t>Curso alternativo</w:t>
            </w:r>
          </w:p>
        </w:tc>
      </w:tr>
      <w:tr w:rsidR="000E6B5D" w14:paraId="54F63243" w14:textId="77777777" w:rsidTr="00F85E4F">
        <w:tc>
          <w:tcPr>
            <w:cnfStyle w:val="001000000000" w:firstRow="0" w:lastRow="0" w:firstColumn="1" w:lastColumn="0" w:oddVBand="0" w:evenVBand="0" w:oddHBand="0" w:evenHBand="0" w:firstRowFirstColumn="0" w:firstRowLastColumn="0" w:lastRowFirstColumn="0" w:lastRowLastColumn="0"/>
            <w:tcW w:w="4605" w:type="dxa"/>
            <w:vAlign w:val="center"/>
          </w:tcPr>
          <w:p w14:paraId="62FA7C94" w14:textId="2145583B" w:rsidR="000E6B5D" w:rsidRPr="00F85E4F" w:rsidRDefault="00F85E4F" w:rsidP="00BF1F9F">
            <w:pPr>
              <w:rPr>
                <w:b w:val="0"/>
              </w:rPr>
            </w:pPr>
            <w:r w:rsidRPr="00F85E4F">
              <w:rPr>
                <w:b w:val="0"/>
                <w:bCs w:val="0"/>
              </w:rPr>
              <w:t>1.</w:t>
            </w:r>
            <w:r w:rsidRPr="00F85E4F">
              <w:rPr>
                <w:b w:val="0"/>
              </w:rPr>
              <w:t xml:space="preserve"> </w:t>
            </w:r>
            <w:r w:rsidR="00BF1F9F">
              <w:rPr>
                <w:b w:val="0"/>
              </w:rPr>
              <w:t xml:space="preserve">El médico inicia sesión </w:t>
            </w:r>
            <w:r w:rsidRPr="00F85E4F">
              <w:rPr>
                <w:b w:val="0"/>
              </w:rPr>
              <w:t>en el sistema.</w:t>
            </w:r>
          </w:p>
        </w:tc>
        <w:tc>
          <w:tcPr>
            <w:tcW w:w="4605" w:type="dxa"/>
            <w:vAlign w:val="center"/>
          </w:tcPr>
          <w:p w14:paraId="3E8A2690" w14:textId="22654B38" w:rsidR="000E6B5D" w:rsidRDefault="00791D0E" w:rsidP="006A5DDA">
            <w:pPr>
              <w:cnfStyle w:val="000000000000" w:firstRow="0" w:lastRow="0" w:firstColumn="0" w:lastColumn="0" w:oddVBand="0" w:evenVBand="0" w:oddHBand="0" w:evenHBand="0" w:firstRowFirstColumn="0" w:firstRowLastColumn="0" w:lastRowFirstColumn="0" w:lastRowLastColumn="0"/>
            </w:pPr>
            <w:r>
              <w:t xml:space="preserve">1.1 </w:t>
            </w:r>
            <w:r w:rsidR="00BF1F9F" w:rsidRPr="00BF1F9F">
              <w:t>Si el médico no está registrado, se le informará que debe de hacerlo.</w:t>
            </w:r>
          </w:p>
        </w:tc>
      </w:tr>
      <w:tr w:rsidR="000E6B5D" w14:paraId="12C6859A" w14:textId="77777777" w:rsidTr="00F85E4F">
        <w:tc>
          <w:tcPr>
            <w:cnfStyle w:val="001000000000" w:firstRow="0" w:lastRow="0" w:firstColumn="1" w:lastColumn="0" w:oddVBand="0" w:evenVBand="0" w:oddHBand="0" w:evenHBand="0" w:firstRowFirstColumn="0" w:firstRowLastColumn="0" w:lastRowFirstColumn="0" w:lastRowLastColumn="0"/>
            <w:tcW w:w="4605" w:type="dxa"/>
            <w:vAlign w:val="center"/>
          </w:tcPr>
          <w:p w14:paraId="03F306EA" w14:textId="39389C2A" w:rsidR="000E6B5D" w:rsidRPr="00F85E4F" w:rsidRDefault="00F85E4F" w:rsidP="003E47B0">
            <w:pPr>
              <w:rPr>
                <w:b w:val="0"/>
              </w:rPr>
            </w:pPr>
            <w:r>
              <w:rPr>
                <w:b w:val="0"/>
              </w:rPr>
              <w:lastRenderedPageBreak/>
              <w:t xml:space="preserve">2. </w:t>
            </w:r>
            <w:r w:rsidRPr="00F85E4F">
              <w:rPr>
                <w:b w:val="0"/>
              </w:rPr>
              <w:t>El médico va al apartado de historial.</w:t>
            </w:r>
          </w:p>
        </w:tc>
        <w:tc>
          <w:tcPr>
            <w:tcW w:w="4605" w:type="dxa"/>
            <w:vAlign w:val="center"/>
          </w:tcPr>
          <w:p w14:paraId="1D5CF8EE" w14:textId="77777777" w:rsidR="000E6B5D" w:rsidRDefault="000E6B5D" w:rsidP="006A5DDA">
            <w:pPr>
              <w:cnfStyle w:val="000000000000" w:firstRow="0" w:lastRow="0" w:firstColumn="0" w:lastColumn="0" w:oddVBand="0" w:evenVBand="0" w:oddHBand="0" w:evenHBand="0" w:firstRowFirstColumn="0" w:firstRowLastColumn="0" w:lastRowFirstColumn="0" w:lastRowLastColumn="0"/>
            </w:pPr>
          </w:p>
        </w:tc>
      </w:tr>
      <w:tr w:rsidR="000E6B5D" w14:paraId="664E83AA" w14:textId="77777777" w:rsidTr="00F85E4F">
        <w:tc>
          <w:tcPr>
            <w:cnfStyle w:val="001000000000" w:firstRow="0" w:lastRow="0" w:firstColumn="1" w:lastColumn="0" w:oddVBand="0" w:evenVBand="0" w:oddHBand="0" w:evenHBand="0" w:firstRowFirstColumn="0" w:firstRowLastColumn="0" w:lastRowFirstColumn="0" w:lastRowLastColumn="0"/>
            <w:tcW w:w="4605" w:type="dxa"/>
            <w:vAlign w:val="center"/>
          </w:tcPr>
          <w:p w14:paraId="65000ED4" w14:textId="5A9ABE1F" w:rsidR="000E6B5D" w:rsidRDefault="00BF1F9F" w:rsidP="006A5DDA">
            <w:r>
              <w:rPr>
                <w:b w:val="0"/>
              </w:rPr>
              <w:t xml:space="preserve">3. </w:t>
            </w:r>
            <w:r w:rsidRPr="00BF1F9F">
              <w:rPr>
                <w:b w:val="0"/>
              </w:rPr>
              <w:t>El médico buscará la paciente según su SIP.</w:t>
            </w:r>
          </w:p>
        </w:tc>
        <w:tc>
          <w:tcPr>
            <w:tcW w:w="4605" w:type="dxa"/>
            <w:vAlign w:val="center"/>
          </w:tcPr>
          <w:p w14:paraId="4E45C976" w14:textId="77777777" w:rsidR="000E6B5D" w:rsidRDefault="000E6B5D" w:rsidP="006A5DDA">
            <w:pPr>
              <w:cnfStyle w:val="000000000000" w:firstRow="0" w:lastRow="0" w:firstColumn="0" w:lastColumn="0" w:oddVBand="0" w:evenVBand="0" w:oddHBand="0" w:evenHBand="0" w:firstRowFirstColumn="0" w:firstRowLastColumn="0" w:lastRowFirstColumn="0" w:lastRowLastColumn="0"/>
            </w:pPr>
          </w:p>
        </w:tc>
      </w:tr>
      <w:tr w:rsidR="000E6B5D" w14:paraId="42A86D0A" w14:textId="77777777" w:rsidTr="00F85E4F">
        <w:tc>
          <w:tcPr>
            <w:cnfStyle w:val="001000000000" w:firstRow="0" w:lastRow="0" w:firstColumn="1" w:lastColumn="0" w:oddVBand="0" w:evenVBand="0" w:oddHBand="0" w:evenHBand="0" w:firstRowFirstColumn="0" w:firstRowLastColumn="0" w:lastRowFirstColumn="0" w:lastRowLastColumn="0"/>
            <w:tcW w:w="4605" w:type="dxa"/>
            <w:vAlign w:val="center"/>
          </w:tcPr>
          <w:p w14:paraId="6D1DFBC1" w14:textId="5B6E8464" w:rsidR="000E6B5D" w:rsidRPr="00BF1F9F" w:rsidRDefault="00BF1F9F" w:rsidP="006A5DDA">
            <w:pPr>
              <w:rPr>
                <w:b w:val="0"/>
              </w:rPr>
            </w:pPr>
            <w:r w:rsidRPr="00BF1F9F">
              <w:rPr>
                <w:b w:val="0"/>
              </w:rPr>
              <w:t xml:space="preserve">4.  El médico podrá ver el historial clínico </w:t>
            </w:r>
            <w:r>
              <w:rPr>
                <w:b w:val="0"/>
              </w:rPr>
              <w:t xml:space="preserve">y las consultas </w:t>
            </w:r>
            <w:r w:rsidRPr="00BF1F9F">
              <w:rPr>
                <w:b w:val="0"/>
              </w:rPr>
              <w:t>de ese paciente</w:t>
            </w:r>
          </w:p>
        </w:tc>
        <w:tc>
          <w:tcPr>
            <w:tcW w:w="4605" w:type="dxa"/>
            <w:vAlign w:val="center"/>
          </w:tcPr>
          <w:p w14:paraId="325003A4" w14:textId="77777777" w:rsidR="000E6B5D" w:rsidRDefault="000E6B5D" w:rsidP="009670A9">
            <w:pPr>
              <w:keepNext/>
              <w:cnfStyle w:val="000000000000" w:firstRow="0" w:lastRow="0" w:firstColumn="0" w:lastColumn="0" w:oddVBand="0" w:evenVBand="0" w:oddHBand="0" w:evenHBand="0" w:firstRowFirstColumn="0" w:firstRowLastColumn="0" w:lastRowFirstColumn="0" w:lastRowLastColumn="0"/>
            </w:pPr>
          </w:p>
        </w:tc>
      </w:tr>
    </w:tbl>
    <w:p w14:paraId="4776513A" w14:textId="0BF21E9C" w:rsidR="000E6B5D" w:rsidRDefault="009670A9" w:rsidP="009670A9">
      <w:pPr>
        <w:pStyle w:val="Descripcin"/>
        <w:jc w:val="center"/>
      </w:pPr>
      <w:bookmarkStart w:id="59" w:name="_Toc523820245"/>
      <w:r>
        <w:t xml:space="preserve">Tabla </w:t>
      </w:r>
      <w:r w:rsidR="002478BB">
        <w:rPr>
          <w:noProof/>
        </w:rPr>
        <w:fldChar w:fldCharType="begin"/>
      </w:r>
      <w:r w:rsidR="002478BB">
        <w:rPr>
          <w:noProof/>
        </w:rPr>
        <w:instrText xml:space="preserve"> SEQ Tabla \* ARABIC </w:instrText>
      </w:r>
      <w:r w:rsidR="002478BB">
        <w:rPr>
          <w:noProof/>
        </w:rPr>
        <w:fldChar w:fldCharType="separate"/>
      </w:r>
      <w:r w:rsidR="00401A62">
        <w:rPr>
          <w:noProof/>
        </w:rPr>
        <w:t>6</w:t>
      </w:r>
      <w:r w:rsidR="002478BB">
        <w:rPr>
          <w:noProof/>
        </w:rPr>
        <w:fldChar w:fldCharType="end"/>
      </w:r>
      <w:r>
        <w:t>: Caso de uso 1</w:t>
      </w:r>
      <w:bookmarkEnd w:id="59"/>
    </w:p>
    <w:p w14:paraId="08634B5D" w14:textId="77777777" w:rsidR="009670A9" w:rsidRPr="009670A9" w:rsidRDefault="009670A9" w:rsidP="009670A9"/>
    <w:tbl>
      <w:tblPr>
        <w:tblStyle w:val="Tablaconcuadrcula1clara-nfasis3"/>
        <w:tblW w:w="0" w:type="auto"/>
        <w:tblLook w:val="04A0" w:firstRow="1" w:lastRow="0" w:firstColumn="1" w:lastColumn="0" w:noHBand="0" w:noVBand="1"/>
      </w:tblPr>
      <w:tblGrid>
        <w:gridCol w:w="4605"/>
        <w:gridCol w:w="4605"/>
      </w:tblGrid>
      <w:tr w:rsidR="003E47B0" w14:paraId="48586D45" w14:textId="77777777" w:rsidTr="008652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5" w:type="dxa"/>
            <w:tcMar>
              <w:top w:w="113" w:type="dxa"/>
            </w:tcMar>
            <w:vAlign w:val="center"/>
          </w:tcPr>
          <w:p w14:paraId="5C495A4A" w14:textId="77777777" w:rsidR="003E47B0" w:rsidRDefault="003E47B0" w:rsidP="0086521B">
            <w:r>
              <w:t>Caso de uso</w:t>
            </w:r>
          </w:p>
        </w:tc>
        <w:tc>
          <w:tcPr>
            <w:tcW w:w="4605" w:type="dxa"/>
            <w:vAlign w:val="center"/>
          </w:tcPr>
          <w:p w14:paraId="0519C2F2" w14:textId="09DC9FD6" w:rsidR="003E47B0" w:rsidRPr="00BF1F9F" w:rsidRDefault="003E47B0" w:rsidP="0086521B">
            <w:pPr>
              <w:cnfStyle w:val="100000000000" w:firstRow="1" w:lastRow="0" w:firstColumn="0" w:lastColumn="0" w:oddVBand="0" w:evenVBand="0" w:oddHBand="0" w:evenHBand="0" w:firstRowFirstColumn="0" w:firstRowLastColumn="0" w:lastRowFirstColumn="0" w:lastRowLastColumn="0"/>
              <w:rPr>
                <w:b w:val="0"/>
              </w:rPr>
            </w:pPr>
            <w:r>
              <w:rPr>
                <w:b w:val="0"/>
              </w:rPr>
              <w:t>Nueva consulta</w:t>
            </w:r>
          </w:p>
        </w:tc>
      </w:tr>
      <w:tr w:rsidR="003E47B0" w14:paraId="48845767" w14:textId="77777777" w:rsidTr="0086521B">
        <w:tc>
          <w:tcPr>
            <w:cnfStyle w:val="001000000000" w:firstRow="0" w:lastRow="0" w:firstColumn="1" w:lastColumn="0" w:oddVBand="0" w:evenVBand="0" w:oddHBand="0" w:evenHBand="0" w:firstRowFirstColumn="0" w:firstRowLastColumn="0" w:lastRowFirstColumn="0" w:lastRowLastColumn="0"/>
            <w:tcW w:w="4605" w:type="dxa"/>
            <w:vAlign w:val="center"/>
          </w:tcPr>
          <w:p w14:paraId="0364C21E" w14:textId="77777777" w:rsidR="003E47B0" w:rsidRDefault="003E47B0" w:rsidP="0086521B">
            <w:r>
              <w:t>Actor</w:t>
            </w:r>
          </w:p>
        </w:tc>
        <w:tc>
          <w:tcPr>
            <w:tcW w:w="4605" w:type="dxa"/>
            <w:vAlign w:val="center"/>
          </w:tcPr>
          <w:p w14:paraId="4B77A867" w14:textId="77777777" w:rsidR="003E47B0" w:rsidRDefault="003E47B0" w:rsidP="0086521B">
            <w:pPr>
              <w:cnfStyle w:val="000000000000" w:firstRow="0" w:lastRow="0" w:firstColumn="0" w:lastColumn="0" w:oddVBand="0" w:evenVBand="0" w:oddHBand="0" w:evenHBand="0" w:firstRowFirstColumn="0" w:firstRowLastColumn="0" w:lastRowFirstColumn="0" w:lastRowLastColumn="0"/>
            </w:pPr>
            <w:r>
              <w:t>Médico</w:t>
            </w:r>
          </w:p>
        </w:tc>
      </w:tr>
      <w:tr w:rsidR="003E47B0" w14:paraId="40161284" w14:textId="77777777" w:rsidTr="0086521B">
        <w:tc>
          <w:tcPr>
            <w:cnfStyle w:val="001000000000" w:firstRow="0" w:lastRow="0" w:firstColumn="1" w:lastColumn="0" w:oddVBand="0" w:evenVBand="0" w:oddHBand="0" w:evenHBand="0" w:firstRowFirstColumn="0" w:firstRowLastColumn="0" w:lastRowFirstColumn="0" w:lastRowLastColumn="0"/>
            <w:tcW w:w="4605" w:type="dxa"/>
            <w:vAlign w:val="center"/>
          </w:tcPr>
          <w:p w14:paraId="1819D80C" w14:textId="77777777" w:rsidR="003E47B0" w:rsidRDefault="003E47B0" w:rsidP="0086521B">
            <w:r>
              <w:t>Curso normal</w:t>
            </w:r>
          </w:p>
        </w:tc>
        <w:tc>
          <w:tcPr>
            <w:tcW w:w="4605" w:type="dxa"/>
            <w:vAlign w:val="center"/>
          </w:tcPr>
          <w:p w14:paraId="3281FEBB" w14:textId="77777777" w:rsidR="003E47B0" w:rsidRPr="00FA6665" w:rsidRDefault="003E47B0" w:rsidP="0086521B">
            <w:pPr>
              <w:cnfStyle w:val="000000000000" w:firstRow="0" w:lastRow="0" w:firstColumn="0" w:lastColumn="0" w:oddVBand="0" w:evenVBand="0" w:oddHBand="0" w:evenHBand="0" w:firstRowFirstColumn="0" w:firstRowLastColumn="0" w:lastRowFirstColumn="0" w:lastRowLastColumn="0"/>
              <w:rPr>
                <w:b/>
              </w:rPr>
            </w:pPr>
            <w:r>
              <w:rPr>
                <w:b/>
              </w:rPr>
              <w:t>Curso alternativo</w:t>
            </w:r>
          </w:p>
        </w:tc>
      </w:tr>
      <w:tr w:rsidR="003E47B0" w14:paraId="7EB4245A" w14:textId="77777777" w:rsidTr="0086521B">
        <w:tc>
          <w:tcPr>
            <w:cnfStyle w:val="001000000000" w:firstRow="0" w:lastRow="0" w:firstColumn="1" w:lastColumn="0" w:oddVBand="0" w:evenVBand="0" w:oddHBand="0" w:evenHBand="0" w:firstRowFirstColumn="0" w:firstRowLastColumn="0" w:lastRowFirstColumn="0" w:lastRowLastColumn="0"/>
            <w:tcW w:w="4605" w:type="dxa"/>
            <w:vAlign w:val="center"/>
          </w:tcPr>
          <w:p w14:paraId="29D12FD7" w14:textId="77777777" w:rsidR="003E47B0" w:rsidRPr="00F85E4F" w:rsidRDefault="003E47B0" w:rsidP="0086521B">
            <w:pPr>
              <w:rPr>
                <w:b w:val="0"/>
              </w:rPr>
            </w:pPr>
            <w:r w:rsidRPr="00F85E4F">
              <w:rPr>
                <w:b w:val="0"/>
                <w:bCs w:val="0"/>
              </w:rPr>
              <w:t>1.</w:t>
            </w:r>
            <w:r w:rsidRPr="00F85E4F">
              <w:rPr>
                <w:b w:val="0"/>
              </w:rPr>
              <w:t xml:space="preserve"> </w:t>
            </w:r>
            <w:r>
              <w:rPr>
                <w:b w:val="0"/>
              </w:rPr>
              <w:t xml:space="preserve">El médico inicia sesión </w:t>
            </w:r>
            <w:r w:rsidRPr="00F85E4F">
              <w:rPr>
                <w:b w:val="0"/>
              </w:rPr>
              <w:t>en el sistema.</w:t>
            </w:r>
          </w:p>
        </w:tc>
        <w:tc>
          <w:tcPr>
            <w:tcW w:w="4605" w:type="dxa"/>
            <w:vAlign w:val="center"/>
          </w:tcPr>
          <w:p w14:paraId="5925156F" w14:textId="77777777" w:rsidR="003E47B0" w:rsidRDefault="003E47B0" w:rsidP="0086521B">
            <w:pPr>
              <w:cnfStyle w:val="000000000000" w:firstRow="0" w:lastRow="0" w:firstColumn="0" w:lastColumn="0" w:oddVBand="0" w:evenVBand="0" w:oddHBand="0" w:evenHBand="0" w:firstRowFirstColumn="0" w:firstRowLastColumn="0" w:lastRowFirstColumn="0" w:lastRowLastColumn="0"/>
            </w:pPr>
            <w:r>
              <w:t xml:space="preserve">1.1 </w:t>
            </w:r>
            <w:r w:rsidRPr="00BF1F9F">
              <w:t>Si el médico no está registrado, se le informará que debe de hacerlo.</w:t>
            </w:r>
          </w:p>
        </w:tc>
      </w:tr>
      <w:tr w:rsidR="003E47B0" w14:paraId="44BC70A1" w14:textId="77777777" w:rsidTr="0086521B">
        <w:tc>
          <w:tcPr>
            <w:cnfStyle w:val="001000000000" w:firstRow="0" w:lastRow="0" w:firstColumn="1" w:lastColumn="0" w:oddVBand="0" w:evenVBand="0" w:oddHBand="0" w:evenHBand="0" w:firstRowFirstColumn="0" w:firstRowLastColumn="0" w:lastRowFirstColumn="0" w:lastRowLastColumn="0"/>
            <w:tcW w:w="4605" w:type="dxa"/>
            <w:vAlign w:val="center"/>
          </w:tcPr>
          <w:p w14:paraId="5FE39983" w14:textId="7204FDFF" w:rsidR="003E47B0" w:rsidRPr="00F85E4F" w:rsidRDefault="003E47B0" w:rsidP="003E47B0">
            <w:pPr>
              <w:rPr>
                <w:b w:val="0"/>
              </w:rPr>
            </w:pPr>
            <w:r>
              <w:rPr>
                <w:b w:val="0"/>
              </w:rPr>
              <w:t>2. El médico va al apartado de</w:t>
            </w:r>
            <w:r w:rsidRPr="00F85E4F">
              <w:rPr>
                <w:b w:val="0"/>
              </w:rPr>
              <w:t>l historial</w:t>
            </w:r>
            <w:r>
              <w:rPr>
                <w:b w:val="0"/>
              </w:rPr>
              <w:t xml:space="preserve"> y luego al de nueva consulta</w:t>
            </w:r>
            <w:r w:rsidRPr="00F85E4F">
              <w:rPr>
                <w:b w:val="0"/>
              </w:rPr>
              <w:t>.</w:t>
            </w:r>
          </w:p>
        </w:tc>
        <w:tc>
          <w:tcPr>
            <w:tcW w:w="4605" w:type="dxa"/>
            <w:vAlign w:val="center"/>
          </w:tcPr>
          <w:p w14:paraId="39852A81" w14:textId="77777777" w:rsidR="003E47B0" w:rsidRDefault="003E47B0" w:rsidP="0086521B">
            <w:pPr>
              <w:cnfStyle w:val="000000000000" w:firstRow="0" w:lastRow="0" w:firstColumn="0" w:lastColumn="0" w:oddVBand="0" w:evenVBand="0" w:oddHBand="0" w:evenHBand="0" w:firstRowFirstColumn="0" w:firstRowLastColumn="0" w:lastRowFirstColumn="0" w:lastRowLastColumn="0"/>
            </w:pPr>
          </w:p>
        </w:tc>
      </w:tr>
      <w:tr w:rsidR="003E47B0" w14:paraId="36F7BEEA" w14:textId="77777777" w:rsidTr="0086521B">
        <w:tc>
          <w:tcPr>
            <w:cnfStyle w:val="001000000000" w:firstRow="0" w:lastRow="0" w:firstColumn="1" w:lastColumn="0" w:oddVBand="0" w:evenVBand="0" w:oddHBand="0" w:evenHBand="0" w:firstRowFirstColumn="0" w:firstRowLastColumn="0" w:lastRowFirstColumn="0" w:lastRowLastColumn="0"/>
            <w:tcW w:w="4605" w:type="dxa"/>
            <w:vAlign w:val="center"/>
          </w:tcPr>
          <w:p w14:paraId="0C399B32" w14:textId="6866BCF3" w:rsidR="003E47B0" w:rsidRPr="003E47B0" w:rsidRDefault="003E47B0" w:rsidP="003E47B0">
            <w:pPr>
              <w:rPr>
                <w:rFonts w:ascii="-webkit-standard" w:hAnsi="-webkit-standard"/>
                <w:b w:val="0"/>
                <w:color w:val="000000"/>
                <w:lang w:val="es-ES_tradnl" w:eastAsia="es-ES_tradnl"/>
              </w:rPr>
            </w:pPr>
            <w:r w:rsidRPr="003E47B0">
              <w:rPr>
                <w:b w:val="0"/>
              </w:rPr>
              <w:t xml:space="preserve">3. El médico </w:t>
            </w:r>
            <w:r w:rsidRPr="003E47B0">
              <w:rPr>
                <w:b w:val="0"/>
                <w:lang w:val="es-ES_tradnl" w:eastAsia="es-ES_tradnl"/>
              </w:rPr>
              <w:t>introducirá los datos necesarios para la nueva consulta</w:t>
            </w:r>
            <w:r w:rsidRPr="003E47B0">
              <w:rPr>
                <w:b w:val="0"/>
              </w:rPr>
              <w:t>.</w:t>
            </w:r>
          </w:p>
        </w:tc>
        <w:tc>
          <w:tcPr>
            <w:tcW w:w="4605" w:type="dxa"/>
            <w:vAlign w:val="center"/>
          </w:tcPr>
          <w:p w14:paraId="19038450" w14:textId="77777777" w:rsidR="003E47B0" w:rsidRDefault="003E47B0" w:rsidP="0086521B">
            <w:pPr>
              <w:cnfStyle w:val="000000000000" w:firstRow="0" w:lastRow="0" w:firstColumn="0" w:lastColumn="0" w:oddVBand="0" w:evenVBand="0" w:oddHBand="0" w:evenHBand="0" w:firstRowFirstColumn="0" w:firstRowLastColumn="0" w:lastRowFirstColumn="0" w:lastRowLastColumn="0"/>
            </w:pPr>
          </w:p>
        </w:tc>
      </w:tr>
      <w:tr w:rsidR="003E47B0" w14:paraId="003B89AC" w14:textId="77777777" w:rsidTr="0086521B">
        <w:tc>
          <w:tcPr>
            <w:cnfStyle w:val="001000000000" w:firstRow="0" w:lastRow="0" w:firstColumn="1" w:lastColumn="0" w:oddVBand="0" w:evenVBand="0" w:oddHBand="0" w:evenHBand="0" w:firstRowFirstColumn="0" w:firstRowLastColumn="0" w:lastRowFirstColumn="0" w:lastRowLastColumn="0"/>
            <w:tcW w:w="4605" w:type="dxa"/>
            <w:vAlign w:val="center"/>
          </w:tcPr>
          <w:p w14:paraId="5963E648" w14:textId="79594DA7" w:rsidR="003E47B0" w:rsidRPr="00BF1F9F" w:rsidRDefault="003E47B0" w:rsidP="003E47B0">
            <w:pPr>
              <w:rPr>
                <w:b w:val="0"/>
              </w:rPr>
            </w:pPr>
            <w:r w:rsidRPr="00BF1F9F">
              <w:rPr>
                <w:b w:val="0"/>
              </w:rPr>
              <w:t xml:space="preserve">4.  El </w:t>
            </w:r>
            <w:r>
              <w:rPr>
                <w:b w:val="0"/>
              </w:rPr>
              <w:t>médico</w:t>
            </w:r>
            <w:r w:rsidRPr="00BF1F9F">
              <w:rPr>
                <w:b w:val="0"/>
              </w:rPr>
              <w:t xml:space="preserve"> </w:t>
            </w:r>
            <w:r>
              <w:rPr>
                <w:b w:val="0"/>
              </w:rPr>
              <w:t>guardará la nueva consulta</w:t>
            </w:r>
          </w:p>
        </w:tc>
        <w:tc>
          <w:tcPr>
            <w:tcW w:w="4605" w:type="dxa"/>
            <w:vAlign w:val="center"/>
          </w:tcPr>
          <w:p w14:paraId="688638BD" w14:textId="77777777" w:rsidR="003E47B0" w:rsidRDefault="003E47B0" w:rsidP="009670A9">
            <w:pPr>
              <w:keepNext/>
              <w:cnfStyle w:val="000000000000" w:firstRow="0" w:lastRow="0" w:firstColumn="0" w:lastColumn="0" w:oddVBand="0" w:evenVBand="0" w:oddHBand="0" w:evenHBand="0" w:firstRowFirstColumn="0" w:firstRowLastColumn="0" w:lastRowFirstColumn="0" w:lastRowLastColumn="0"/>
            </w:pPr>
          </w:p>
        </w:tc>
      </w:tr>
    </w:tbl>
    <w:p w14:paraId="44910311" w14:textId="0CFB48B9" w:rsidR="003E47B0" w:rsidRDefault="009670A9" w:rsidP="009670A9">
      <w:pPr>
        <w:pStyle w:val="Descripcin"/>
        <w:jc w:val="center"/>
      </w:pPr>
      <w:bookmarkStart w:id="60" w:name="_Toc523820246"/>
      <w:r>
        <w:t xml:space="preserve">Tabla </w:t>
      </w:r>
      <w:r w:rsidR="002478BB">
        <w:rPr>
          <w:noProof/>
        </w:rPr>
        <w:fldChar w:fldCharType="begin"/>
      </w:r>
      <w:r w:rsidR="002478BB">
        <w:rPr>
          <w:noProof/>
        </w:rPr>
        <w:instrText xml:space="preserve"> SEQ Tabla \* ARABIC </w:instrText>
      </w:r>
      <w:r w:rsidR="002478BB">
        <w:rPr>
          <w:noProof/>
        </w:rPr>
        <w:fldChar w:fldCharType="separate"/>
      </w:r>
      <w:r w:rsidR="00401A62">
        <w:rPr>
          <w:noProof/>
        </w:rPr>
        <w:t>7</w:t>
      </w:r>
      <w:r w:rsidR="002478BB">
        <w:rPr>
          <w:noProof/>
        </w:rPr>
        <w:fldChar w:fldCharType="end"/>
      </w:r>
      <w:r>
        <w:t>: Caso de uso 2</w:t>
      </w:r>
      <w:bookmarkEnd w:id="60"/>
    </w:p>
    <w:p w14:paraId="26CE01B0" w14:textId="77777777" w:rsidR="009670A9" w:rsidRPr="009670A9" w:rsidRDefault="009670A9" w:rsidP="009670A9"/>
    <w:tbl>
      <w:tblPr>
        <w:tblStyle w:val="Tablaconcuadrcula1clara-nfasis3"/>
        <w:tblW w:w="0" w:type="auto"/>
        <w:tblLook w:val="04A0" w:firstRow="1" w:lastRow="0" w:firstColumn="1" w:lastColumn="0" w:noHBand="0" w:noVBand="1"/>
      </w:tblPr>
      <w:tblGrid>
        <w:gridCol w:w="4605"/>
        <w:gridCol w:w="4605"/>
      </w:tblGrid>
      <w:tr w:rsidR="003E47B0" w14:paraId="0C871EDB" w14:textId="77777777" w:rsidTr="008652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5" w:type="dxa"/>
            <w:tcMar>
              <w:top w:w="113" w:type="dxa"/>
            </w:tcMar>
            <w:vAlign w:val="center"/>
          </w:tcPr>
          <w:p w14:paraId="1696332F" w14:textId="77777777" w:rsidR="003E47B0" w:rsidRDefault="003E47B0" w:rsidP="0086521B">
            <w:r>
              <w:t>Caso de uso</w:t>
            </w:r>
          </w:p>
        </w:tc>
        <w:tc>
          <w:tcPr>
            <w:tcW w:w="4605" w:type="dxa"/>
            <w:vAlign w:val="center"/>
          </w:tcPr>
          <w:p w14:paraId="1B36487A" w14:textId="1FD513CA" w:rsidR="003E47B0" w:rsidRPr="00BF1F9F" w:rsidRDefault="003E47B0" w:rsidP="0086521B">
            <w:pPr>
              <w:cnfStyle w:val="100000000000" w:firstRow="1" w:lastRow="0" w:firstColumn="0" w:lastColumn="0" w:oddVBand="0" w:evenVBand="0" w:oddHBand="0" w:evenHBand="0" w:firstRowFirstColumn="0" w:firstRowLastColumn="0" w:lastRowFirstColumn="0" w:lastRowLastColumn="0"/>
              <w:rPr>
                <w:b w:val="0"/>
              </w:rPr>
            </w:pPr>
            <w:r>
              <w:rPr>
                <w:b w:val="0"/>
              </w:rPr>
              <w:t>Citas</w:t>
            </w:r>
          </w:p>
        </w:tc>
      </w:tr>
      <w:tr w:rsidR="003E47B0" w14:paraId="603FA133" w14:textId="77777777" w:rsidTr="0086521B">
        <w:tc>
          <w:tcPr>
            <w:cnfStyle w:val="001000000000" w:firstRow="0" w:lastRow="0" w:firstColumn="1" w:lastColumn="0" w:oddVBand="0" w:evenVBand="0" w:oddHBand="0" w:evenHBand="0" w:firstRowFirstColumn="0" w:firstRowLastColumn="0" w:lastRowFirstColumn="0" w:lastRowLastColumn="0"/>
            <w:tcW w:w="4605" w:type="dxa"/>
            <w:vAlign w:val="center"/>
          </w:tcPr>
          <w:p w14:paraId="36B76351" w14:textId="77777777" w:rsidR="003E47B0" w:rsidRDefault="003E47B0" w:rsidP="0086521B">
            <w:r>
              <w:t>Actor</w:t>
            </w:r>
          </w:p>
        </w:tc>
        <w:tc>
          <w:tcPr>
            <w:tcW w:w="4605" w:type="dxa"/>
            <w:vAlign w:val="center"/>
          </w:tcPr>
          <w:p w14:paraId="3469F743" w14:textId="04C6D352" w:rsidR="003E47B0" w:rsidRDefault="003E47B0" w:rsidP="0086521B">
            <w:pPr>
              <w:cnfStyle w:val="000000000000" w:firstRow="0" w:lastRow="0" w:firstColumn="0" w:lastColumn="0" w:oddVBand="0" w:evenVBand="0" w:oddHBand="0" w:evenHBand="0" w:firstRowFirstColumn="0" w:firstRowLastColumn="0" w:lastRowFirstColumn="0" w:lastRowLastColumn="0"/>
            </w:pPr>
            <w:r>
              <w:t>Médico y paciente</w:t>
            </w:r>
          </w:p>
        </w:tc>
      </w:tr>
      <w:tr w:rsidR="003E47B0" w14:paraId="1FBDBCFA" w14:textId="77777777" w:rsidTr="0086521B">
        <w:tc>
          <w:tcPr>
            <w:cnfStyle w:val="001000000000" w:firstRow="0" w:lastRow="0" w:firstColumn="1" w:lastColumn="0" w:oddVBand="0" w:evenVBand="0" w:oddHBand="0" w:evenHBand="0" w:firstRowFirstColumn="0" w:firstRowLastColumn="0" w:lastRowFirstColumn="0" w:lastRowLastColumn="0"/>
            <w:tcW w:w="4605" w:type="dxa"/>
            <w:vAlign w:val="center"/>
          </w:tcPr>
          <w:p w14:paraId="041815E5" w14:textId="77777777" w:rsidR="003E47B0" w:rsidRDefault="003E47B0" w:rsidP="0086521B">
            <w:r>
              <w:t>Curso normal</w:t>
            </w:r>
          </w:p>
        </w:tc>
        <w:tc>
          <w:tcPr>
            <w:tcW w:w="4605" w:type="dxa"/>
            <w:vAlign w:val="center"/>
          </w:tcPr>
          <w:p w14:paraId="2B0CA90A" w14:textId="77777777" w:rsidR="003E47B0" w:rsidRPr="00FA6665" w:rsidRDefault="003E47B0" w:rsidP="0086521B">
            <w:pPr>
              <w:cnfStyle w:val="000000000000" w:firstRow="0" w:lastRow="0" w:firstColumn="0" w:lastColumn="0" w:oddVBand="0" w:evenVBand="0" w:oddHBand="0" w:evenHBand="0" w:firstRowFirstColumn="0" w:firstRowLastColumn="0" w:lastRowFirstColumn="0" w:lastRowLastColumn="0"/>
              <w:rPr>
                <w:b/>
              </w:rPr>
            </w:pPr>
            <w:r>
              <w:rPr>
                <w:b/>
              </w:rPr>
              <w:t>Curso alternativo</w:t>
            </w:r>
          </w:p>
        </w:tc>
      </w:tr>
      <w:tr w:rsidR="003E47B0" w14:paraId="197537E9" w14:textId="77777777" w:rsidTr="0086521B">
        <w:tc>
          <w:tcPr>
            <w:cnfStyle w:val="001000000000" w:firstRow="0" w:lastRow="0" w:firstColumn="1" w:lastColumn="0" w:oddVBand="0" w:evenVBand="0" w:oddHBand="0" w:evenHBand="0" w:firstRowFirstColumn="0" w:firstRowLastColumn="0" w:lastRowFirstColumn="0" w:lastRowLastColumn="0"/>
            <w:tcW w:w="4605" w:type="dxa"/>
            <w:vAlign w:val="center"/>
          </w:tcPr>
          <w:p w14:paraId="4D077C37" w14:textId="4C650014" w:rsidR="003E47B0" w:rsidRPr="00F85E4F" w:rsidRDefault="003E47B0" w:rsidP="0086521B">
            <w:pPr>
              <w:rPr>
                <w:b w:val="0"/>
              </w:rPr>
            </w:pPr>
            <w:r w:rsidRPr="00F85E4F">
              <w:rPr>
                <w:b w:val="0"/>
                <w:bCs w:val="0"/>
              </w:rPr>
              <w:t>1.</w:t>
            </w:r>
            <w:r w:rsidRPr="00F85E4F">
              <w:rPr>
                <w:b w:val="0"/>
              </w:rPr>
              <w:t xml:space="preserve"> </w:t>
            </w:r>
            <w:r>
              <w:rPr>
                <w:b w:val="0"/>
              </w:rPr>
              <w:t xml:space="preserve">El médico/paciente inicia sesión </w:t>
            </w:r>
            <w:r w:rsidRPr="00F85E4F">
              <w:rPr>
                <w:b w:val="0"/>
              </w:rPr>
              <w:t>en el sistema.</w:t>
            </w:r>
          </w:p>
        </w:tc>
        <w:tc>
          <w:tcPr>
            <w:tcW w:w="4605" w:type="dxa"/>
            <w:vAlign w:val="center"/>
          </w:tcPr>
          <w:p w14:paraId="33352911" w14:textId="59C0D4FB" w:rsidR="003E47B0" w:rsidRDefault="003E47B0" w:rsidP="0086521B">
            <w:pPr>
              <w:cnfStyle w:val="000000000000" w:firstRow="0" w:lastRow="0" w:firstColumn="0" w:lastColumn="0" w:oddVBand="0" w:evenVBand="0" w:oddHBand="0" w:evenHBand="0" w:firstRowFirstColumn="0" w:firstRowLastColumn="0" w:lastRowFirstColumn="0" w:lastRowLastColumn="0"/>
            </w:pPr>
            <w:r>
              <w:t xml:space="preserve">1.1 </w:t>
            </w:r>
            <w:r w:rsidRPr="00BF1F9F">
              <w:t>Si el médico</w:t>
            </w:r>
            <w:r>
              <w:t>/paciente</w:t>
            </w:r>
            <w:r w:rsidRPr="00BF1F9F">
              <w:t xml:space="preserve"> no está registrado, se le informará que debe de hacerlo.</w:t>
            </w:r>
          </w:p>
        </w:tc>
      </w:tr>
      <w:tr w:rsidR="003E47B0" w14:paraId="335AEEF9" w14:textId="77777777" w:rsidTr="0086521B">
        <w:tc>
          <w:tcPr>
            <w:cnfStyle w:val="001000000000" w:firstRow="0" w:lastRow="0" w:firstColumn="1" w:lastColumn="0" w:oddVBand="0" w:evenVBand="0" w:oddHBand="0" w:evenHBand="0" w:firstRowFirstColumn="0" w:firstRowLastColumn="0" w:lastRowFirstColumn="0" w:lastRowLastColumn="0"/>
            <w:tcW w:w="4605" w:type="dxa"/>
            <w:vAlign w:val="center"/>
          </w:tcPr>
          <w:p w14:paraId="40EEAB1A" w14:textId="5B66B95A" w:rsidR="003E47B0" w:rsidRPr="00F85E4F" w:rsidRDefault="003E47B0" w:rsidP="0086521B">
            <w:pPr>
              <w:rPr>
                <w:b w:val="0"/>
              </w:rPr>
            </w:pPr>
            <w:r>
              <w:rPr>
                <w:b w:val="0"/>
              </w:rPr>
              <w:lastRenderedPageBreak/>
              <w:t xml:space="preserve">2. </w:t>
            </w:r>
            <w:r w:rsidRPr="003E47B0">
              <w:rPr>
                <w:b w:val="0"/>
              </w:rPr>
              <w:t>El médico/paciente va al apartado de citas.</w:t>
            </w:r>
          </w:p>
        </w:tc>
        <w:tc>
          <w:tcPr>
            <w:tcW w:w="4605" w:type="dxa"/>
            <w:vAlign w:val="center"/>
          </w:tcPr>
          <w:p w14:paraId="1F26ECE6" w14:textId="77777777" w:rsidR="003E47B0" w:rsidRDefault="003E47B0" w:rsidP="0086521B">
            <w:pPr>
              <w:cnfStyle w:val="000000000000" w:firstRow="0" w:lastRow="0" w:firstColumn="0" w:lastColumn="0" w:oddVBand="0" w:evenVBand="0" w:oddHBand="0" w:evenHBand="0" w:firstRowFirstColumn="0" w:firstRowLastColumn="0" w:lastRowFirstColumn="0" w:lastRowLastColumn="0"/>
            </w:pPr>
          </w:p>
        </w:tc>
      </w:tr>
      <w:tr w:rsidR="003E47B0" w14:paraId="04A33441" w14:textId="77777777" w:rsidTr="0086521B">
        <w:tc>
          <w:tcPr>
            <w:cnfStyle w:val="001000000000" w:firstRow="0" w:lastRow="0" w:firstColumn="1" w:lastColumn="0" w:oddVBand="0" w:evenVBand="0" w:oddHBand="0" w:evenHBand="0" w:firstRowFirstColumn="0" w:firstRowLastColumn="0" w:lastRowFirstColumn="0" w:lastRowLastColumn="0"/>
            <w:tcW w:w="4605" w:type="dxa"/>
            <w:vAlign w:val="center"/>
          </w:tcPr>
          <w:p w14:paraId="428EA1DF" w14:textId="7A4BCC4A" w:rsidR="003E47B0" w:rsidRDefault="003E47B0" w:rsidP="0086521B">
            <w:r>
              <w:rPr>
                <w:b w:val="0"/>
              </w:rPr>
              <w:t xml:space="preserve">3. </w:t>
            </w:r>
            <w:r w:rsidRPr="003E47B0">
              <w:rPr>
                <w:b w:val="0"/>
              </w:rPr>
              <w:t>El médico/paciente podrá ver las citas con la opción de filtrarlas según el tipo (</w:t>
            </w:r>
            <w:proofErr w:type="spellStart"/>
            <w:r w:rsidRPr="003E47B0">
              <w:rPr>
                <w:b w:val="0"/>
              </w:rPr>
              <w:t>videollamada</w:t>
            </w:r>
            <w:proofErr w:type="spellEnd"/>
            <w:r w:rsidRPr="003E47B0">
              <w:rPr>
                <w:b w:val="0"/>
              </w:rPr>
              <w:t xml:space="preserve"> o presencial), crear una nueva cita, actualizar y borrar una cita existente.</w:t>
            </w:r>
          </w:p>
        </w:tc>
        <w:tc>
          <w:tcPr>
            <w:tcW w:w="4605" w:type="dxa"/>
            <w:vAlign w:val="center"/>
          </w:tcPr>
          <w:p w14:paraId="74E4B290" w14:textId="77777777" w:rsidR="003E47B0" w:rsidRDefault="003E47B0" w:rsidP="009670A9">
            <w:pPr>
              <w:keepNext/>
              <w:cnfStyle w:val="000000000000" w:firstRow="0" w:lastRow="0" w:firstColumn="0" w:lastColumn="0" w:oddVBand="0" w:evenVBand="0" w:oddHBand="0" w:evenHBand="0" w:firstRowFirstColumn="0" w:firstRowLastColumn="0" w:lastRowFirstColumn="0" w:lastRowLastColumn="0"/>
            </w:pPr>
          </w:p>
        </w:tc>
      </w:tr>
    </w:tbl>
    <w:p w14:paraId="0A2F7E84" w14:textId="617E9973" w:rsidR="003E47B0" w:rsidRDefault="009670A9" w:rsidP="009670A9">
      <w:pPr>
        <w:pStyle w:val="Descripcin"/>
        <w:jc w:val="center"/>
      </w:pPr>
      <w:bookmarkStart w:id="61" w:name="_Toc523820247"/>
      <w:r>
        <w:t xml:space="preserve">Tabla </w:t>
      </w:r>
      <w:r w:rsidR="002478BB">
        <w:rPr>
          <w:noProof/>
        </w:rPr>
        <w:fldChar w:fldCharType="begin"/>
      </w:r>
      <w:r w:rsidR="002478BB">
        <w:rPr>
          <w:noProof/>
        </w:rPr>
        <w:instrText xml:space="preserve"> SEQ Tabla \* ARABIC </w:instrText>
      </w:r>
      <w:r w:rsidR="002478BB">
        <w:rPr>
          <w:noProof/>
        </w:rPr>
        <w:fldChar w:fldCharType="separate"/>
      </w:r>
      <w:r w:rsidR="00401A62">
        <w:rPr>
          <w:noProof/>
        </w:rPr>
        <w:t>8</w:t>
      </w:r>
      <w:r w:rsidR="002478BB">
        <w:rPr>
          <w:noProof/>
        </w:rPr>
        <w:fldChar w:fldCharType="end"/>
      </w:r>
      <w:r>
        <w:t>: Caso de uso 3</w:t>
      </w:r>
      <w:bookmarkEnd w:id="61"/>
    </w:p>
    <w:p w14:paraId="20E9349A" w14:textId="77777777" w:rsidR="009670A9" w:rsidRPr="009670A9" w:rsidRDefault="009670A9" w:rsidP="009670A9"/>
    <w:tbl>
      <w:tblPr>
        <w:tblStyle w:val="Tablaconcuadrcula1clara-nfasis3"/>
        <w:tblW w:w="0" w:type="auto"/>
        <w:tblLook w:val="04A0" w:firstRow="1" w:lastRow="0" w:firstColumn="1" w:lastColumn="0" w:noHBand="0" w:noVBand="1"/>
      </w:tblPr>
      <w:tblGrid>
        <w:gridCol w:w="4605"/>
        <w:gridCol w:w="4605"/>
      </w:tblGrid>
      <w:tr w:rsidR="00480478" w14:paraId="7CDB4447" w14:textId="77777777" w:rsidTr="008652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5" w:type="dxa"/>
            <w:tcMar>
              <w:top w:w="113" w:type="dxa"/>
            </w:tcMar>
            <w:vAlign w:val="center"/>
          </w:tcPr>
          <w:p w14:paraId="66FA78EE" w14:textId="77777777" w:rsidR="00480478" w:rsidRDefault="00480478" w:rsidP="0086521B">
            <w:r>
              <w:t>Caso de uso</w:t>
            </w:r>
          </w:p>
        </w:tc>
        <w:tc>
          <w:tcPr>
            <w:tcW w:w="4605" w:type="dxa"/>
            <w:vAlign w:val="center"/>
          </w:tcPr>
          <w:p w14:paraId="31FE1E40" w14:textId="31885E76" w:rsidR="00480478" w:rsidRPr="00BF1F9F" w:rsidRDefault="00702D2E" w:rsidP="0086521B">
            <w:pPr>
              <w:cnfStyle w:val="100000000000" w:firstRow="1" w:lastRow="0" w:firstColumn="0" w:lastColumn="0" w:oddVBand="0" w:evenVBand="0" w:oddHBand="0" w:evenHBand="0" w:firstRowFirstColumn="0" w:firstRowLastColumn="0" w:lastRowFirstColumn="0" w:lastRowLastColumn="0"/>
              <w:rPr>
                <w:b w:val="0"/>
              </w:rPr>
            </w:pPr>
            <w:r>
              <w:rPr>
                <w:b w:val="0"/>
              </w:rPr>
              <w:t>Actualizar datos</w:t>
            </w:r>
          </w:p>
        </w:tc>
      </w:tr>
      <w:tr w:rsidR="00480478" w14:paraId="42A52407" w14:textId="77777777" w:rsidTr="0086521B">
        <w:tc>
          <w:tcPr>
            <w:cnfStyle w:val="001000000000" w:firstRow="0" w:lastRow="0" w:firstColumn="1" w:lastColumn="0" w:oddVBand="0" w:evenVBand="0" w:oddHBand="0" w:evenHBand="0" w:firstRowFirstColumn="0" w:firstRowLastColumn="0" w:lastRowFirstColumn="0" w:lastRowLastColumn="0"/>
            <w:tcW w:w="4605" w:type="dxa"/>
            <w:vAlign w:val="center"/>
          </w:tcPr>
          <w:p w14:paraId="02D75F7E" w14:textId="77777777" w:rsidR="00480478" w:rsidRDefault="00480478" w:rsidP="0086521B">
            <w:r>
              <w:t>Actor</w:t>
            </w:r>
          </w:p>
        </w:tc>
        <w:tc>
          <w:tcPr>
            <w:tcW w:w="4605" w:type="dxa"/>
            <w:vAlign w:val="center"/>
          </w:tcPr>
          <w:p w14:paraId="1B771674" w14:textId="77777777" w:rsidR="00480478" w:rsidRDefault="00480478" w:rsidP="0086521B">
            <w:pPr>
              <w:cnfStyle w:val="000000000000" w:firstRow="0" w:lastRow="0" w:firstColumn="0" w:lastColumn="0" w:oddVBand="0" w:evenVBand="0" w:oddHBand="0" w:evenHBand="0" w:firstRowFirstColumn="0" w:firstRowLastColumn="0" w:lastRowFirstColumn="0" w:lastRowLastColumn="0"/>
            </w:pPr>
            <w:r>
              <w:t>Médico y paciente</w:t>
            </w:r>
          </w:p>
        </w:tc>
      </w:tr>
      <w:tr w:rsidR="00480478" w14:paraId="3EADA687" w14:textId="77777777" w:rsidTr="0086521B">
        <w:tc>
          <w:tcPr>
            <w:cnfStyle w:val="001000000000" w:firstRow="0" w:lastRow="0" w:firstColumn="1" w:lastColumn="0" w:oddVBand="0" w:evenVBand="0" w:oddHBand="0" w:evenHBand="0" w:firstRowFirstColumn="0" w:firstRowLastColumn="0" w:lastRowFirstColumn="0" w:lastRowLastColumn="0"/>
            <w:tcW w:w="4605" w:type="dxa"/>
            <w:vAlign w:val="center"/>
          </w:tcPr>
          <w:p w14:paraId="546400C0" w14:textId="77777777" w:rsidR="00480478" w:rsidRDefault="00480478" w:rsidP="0086521B">
            <w:r>
              <w:t>Curso normal</w:t>
            </w:r>
          </w:p>
        </w:tc>
        <w:tc>
          <w:tcPr>
            <w:tcW w:w="4605" w:type="dxa"/>
            <w:vAlign w:val="center"/>
          </w:tcPr>
          <w:p w14:paraId="1B7DA849" w14:textId="77777777" w:rsidR="00480478" w:rsidRPr="00FA6665" w:rsidRDefault="00480478" w:rsidP="0086521B">
            <w:pPr>
              <w:cnfStyle w:val="000000000000" w:firstRow="0" w:lastRow="0" w:firstColumn="0" w:lastColumn="0" w:oddVBand="0" w:evenVBand="0" w:oddHBand="0" w:evenHBand="0" w:firstRowFirstColumn="0" w:firstRowLastColumn="0" w:lastRowFirstColumn="0" w:lastRowLastColumn="0"/>
              <w:rPr>
                <w:b/>
              </w:rPr>
            </w:pPr>
            <w:r>
              <w:rPr>
                <w:b/>
              </w:rPr>
              <w:t>Curso alternativo</w:t>
            </w:r>
          </w:p>
        </w:tc>
      </w:tr>
      <w:tr w:rsidR="00480478" w14:paraId="045AF0C8" w14:textId="77777777" w:rsidTr="0086521B">
        <w:tc>
          <w:tcPr>
            <w:cnfStyle w:val="001000000000" w:firstRow="0" w:lastRow="0" w:firstColumn="1" w:lastColumn="0" w:oddVBand="0" w:evenVBand="0" w:oddHBand="0" w:evenHBand="0" w:firstRowFirstColumn="0" w:firstRowLastColumn="0" w:lastRowFirstColumn="0" w:lastRowLastColumn="0"/>
            <w:tcW w:w="4605" w:type="dxa"/>
            <w:vAlign w:val="center"/>
          </w:tcPr>
          <w:p w14:paraId="26DA50C0" w14:textId="77777777" w:rsidR="00480478" w:rsidRPr="00F85E4F" w:rsidRDefault="00480478" w:rsidP="0086521B">
            <w:pPr>
              <w:rPr>
                <w:b w:val="0"/>
              </w:rPr>
            </w:pPr>
            <w:r w:rsidRPr="00F85E4F">
              <w:rPr>
                <w:b w:val="0"/>
                <w:bCs w:val="0"/>
              </w:rPr>
              <w:t>1.</w:t>
            </w:r>
            <w:r w:rsidRPr="00F85E4F">
              <w:rPr>
                <w:b w:val="0"/>
              </w:rPr>
              <w:t xml:space="preserve"> </w:t>
            </w:r>
            <w:r>
              <w:rPr>
                <w:b w:val="0"/>
              </w:rPr>
              <w:t xml:space="preserve">El médico/paciente inicia sesión </w:t>
            </w:r>
            <w:r w:rsidRPr="00F85E4F">
              <w:rPr>
                <w:b w:val="0"/>
              </w:rPr>
              <w:t>en el sistema.</w:t>
            </w:r>
          </w:p>
        </w:tc>
        <w:tc>
          <w:tcPr>
            <w:tcW w:w="4605" w:type="dxa"/>
            <w:vAlign w:val="center"/>
          </w:tcPr>
          <w:p w14:paraId="2058A913" w14:textId="77777777" w:rsidR="00480478" w:rsidRDefault="00480478" w:rsidP="0086521B">
            <w:pPr>
              <w:cnfStyle w:val="000000000000" w:firstRow="0" w:lastRow="0" w:firstColumn="0" w:lastColumn="0" w:oddVBand="0" w:evenVBand="0" w:oddHBand="0" w:evenHBand="0" w:firstRowFirstColumn="0" w:firstRowLastColumn="0" w:lastRowFirstColumn="0" w:lastRowLastColumn="0"/>
            </w:pPr>
            <w:r>
              <w:t xml:space="preserve">1.1 </w:t>
            </w:r>
            <w:r w:rsidRPr="00BF1F9F">
              <w:t>Si el médico</w:t>
            </w:r>
            <w:r>
              <w:t>/paciente</w:t>
            </w:r>
            <w:r w:rsidRPr="00BF1F9F">
              <w:t xml:space="preserve"> no está registrado, se le informará que debe de hacerlo.</w:t>
            </w:r>
          </w:p>
        </w:tc>
      </w:tr>
      <w:tr w:rsidR="00480478" w14:paraId="5D1838DF" w14:textId="77777777" w:rsidTr="0086521B">
        <w:tc>
          <w:tcPr>
            <w:cnfStyle w:val="001000000000" w:firstRow="0" w:lastRow="0" w:firstColumn="1" w:lastColumn="0" w:oddVBand="0" w:evenVBand="0" w:oddHBand="0" w:evenHBand="0" w:firstRowFirstColumn="0" w:firstRowLastColumn="0" w:lastRowFirstColumn="0" w:lastRowLastColumn="0"/>
            <w:tcW w:w="4605" w:type="dxa"/>
            <w:vAlign w:val="center"/>
          </w:tcPr>
          <w:p w14:paraId="2FD3E8F2" w14:textId="492A99EE" w:rsidR="00480478" w:rsidRPr="00F85E4F" w:rsidRDefault="00480478" w:rsidP="009670A9">
            <w:pPr>
              <w:rPr>
                <w:b w:val="0"/>
              </w:rPr>
            </w:pPr>
            <w:r>
              <w:rPr>
                <w:b w:val="0"/>
              </w:rPr>
              <w:t xml:space="preserve">2. </w:t>
            </w:r>
            <w:r w:rsidR="009670A9" w:rsidRPr="009670A9">
              <w:rPr>
                <w:b w:val="0"/>
              </w:rPr>
              <w:t>El mé</w:t>
            </w:r>
            <w:r w:rsidR="009670A9">
              <w:rPr>
                <w:b w:val="0"/>
              </w:rPr>
              <w:t>dico/paciente va al apartado de mi cuenta</w:t>
            </w:r>
            <w:r w:rsidR="009670A9" w:rsidRPr="009670A9">
              <w:rPr>
                <w:b w:val="0"/>
              </w:rPr>
              <w:t xml:space="preserve"> y editar perfil.</w:t>
            </w:r>
          </w:p>
        </w:tc>
        <w:tc>
          <w:tcPr>
            <w:tcW w:w="4605" w:type="dxa"/>
            <w:vAlign w:val="center"/>
          </w:tcPr>
          <w:p w14:paraId="6F9C5FE8" w14:textId="77777777" w:rsidR="00480478" w:rsidRDefault="00480478" w:rsidP="0086521B">
            <w:pPr>
              <w:cnfStyle w:val="000000000000" w:firstRow="0" w:lastRow="0" w:firstColumn="0" w:lastColumn="0" w:oddVBand="0" w:evenVBand="0" w:oddHBand="0" w:evenHBand="0" w:firstRowFirstColumn="0" w:firstRowLastColumn="0" w:lastRowFirstColumn="0" w:lastRowLastColumn="0"/>
            </w:pPr>
          </w:p>
        </w:tc>
      </w:tr>
      <w:tr w:rsidR="00480478" w14:paraId="5792697B" w14:textId="77777777" w:rsidTr="00AF0220">
        <w:trPr>
          <w:trHeight w:val="1062"/>
        </w:trPr>
        <w:tc>
          <w:tcPr>
            <w:cnfStyle w:val="001000000000" w:firstRow="0" w:lastRow="0" w:firstColumn="1" w:lastColumn="0" w:oddVBand="0" w:evenVBand="0" w:oddHBand="0" w:evenHBand="0" w:firstRowFirstColumn="0" w:firstRowLastColumn="0" w:lastRowFirstColumn="0" w:lastRowLastColumn="0"/>
            <w:tcW w:w="4605" w:type="dxa"/>
            <w:vAlign w:val="center"/>
          </w:tcPr>
          <w:p w14:paraId="054AAAF1" w14:textId="065FE470" w:rsidR="00480478" w:rsidRPr="009670A9" w:rsidRDefault="00480478" w:rsidP="009670A9">
            <w:pPr>
              <w:pStyle w:val="NormalWeb"/>
              <w:spacing w:before="0" w:beforeAutospacing="0" w:after="0" w:afterAutospacing="0"/>
              <w:rPr>
                <w:rFonts w:ascii="-webkit-standard" w:eastAsiaTheme="minorHAnsi" w:hAnsi="-webkit-standard"/>
                <w:color w:val="000000"/>
                <w:lang w:val="es-ES_tradnl" w:eastAsia="es-ES_tradnl"/>
              </w:rPr>
            </w:pPr>
            <w:r>
              <w:rPr>
                <w:b w:val="0"/>
              </w:rPr>
              <w:t xml:space="preserve">3. </w:t>
            </w:r>
            <w:r w:rsidR="009670A9" w:rsidRPr="009670A9">
              <w:rPr>
                <w:b w:val="0"/>
                <w:lang w:val="es-ES_tradnl" w:eastAsia="es-ES_tradnl"/>
              </w:rPr>
              <w:t>El médico/paciente tendrá la opción de cambiar su contraseña o su nombre y apellidos</w:t>
            </w:r>
          </w:p>
        </w:tc>
        <w:tc>
          <w:tcPr>
            <w:tcW w:w="4605" w:type="dxa"/>
            <w:vAlign w:val="center"/>
          </w:tcPr>
          <w:p w14:paraId="1C8C908E" w14:textId="77777777" w:rsidR="00480478" w:rsidRDefault="00480478" w:rsidP="009670A9">
            <w:pPr>
              <w:keepNext/>
              <w:cnfStyle w:val="000000000000" w:firstRow="0" w:lastRow="0" w:firstColumn="0" w:lastColumn="0" w:oddVBand="0" w:evenVBand="0" w:oddHBand="0" w:evenHBand="0" w:firstRowFirstColumn="0" w:firstRowLastColumn="0" w:lastRowFirstColumn="0" w:lastRowLastColumn="0"/>
            </w:pPr>
          </w:p>
        </w:tc>
      </w:tr>
    </w:tbl>
    <w:p w14:paraId="7CEB3919" w14:textId="48191027" w:rsidR="00480478" w:rsidRDefault="009670A9" w:rsidP="009670A9">
      <w:pPr>
        <w:pStyle w:val="Descripcin"/>
        <w:jc w:val="center"/>
      </w:pPr>
      <w:bookmarkStart w:id="62" w:name="_Toc523820248"/>
      <w:r>
        <w:t xml:space="preserve">Tabla </w:t>
      </w:r>
      <w:r w:rsidR="002478BB">
        <w:rPr>
          <w:noProof/>
        </w:rPr>
        <w:fldChar w:fldCharType="begin"/>
      </w:r>
      <w:r w:rsidR="002478BB">
        <w:rPr>
          <w:noProof/>
        </w:rPr>
        <w:instrText xml:space="preserve"> SEQ Tabla \* ARABIC </w:instrText>
      </w:r>
      <w:r w:rsidR="002478BB">
        <w:rPr>
          <w:noProof/>
        </w:rPr>
        <w:fldChar w:fldCharType="separate"/>
      </w:r>
      <w:r w:rsidR="00401A62">
        <w:rPr>
          <w:noProof/>
        </w:rPr>
        <w:t>9</w:t>
      </w:r>
      <w:r w:rsidR="002478BB">
        <w:rPr>
          <w:noProof/>
        </w:rPr>
        <w:fldChar w:fldCharType="end"/>
      </w:r>
      <w:r>
        <w:t>: Caso de uso 4</w:t>
      </w:r>
      <w:bookmarkEnd w:id="62"/>
    </w:p>
    <w:p w14:paraId="36838C37" w14:textId="77777777" w:rsidR="009670A9" w:rsidRPr="009670A9" w:rsidRDefault="009670A9" w:rsidP="009670A9"/>
    <w:tbl>
      <w:tblPr>
        <w:tblStyle w:val="Tablaconcuadrcula1clara-nfasis3"/>
        <w:tblW w:w="0" w:type="auto"/>
        <w:tblLook w:val="04A0" w:firstRow="1" w:lastRow="0" w:firstColumn="1" w:lastColumn="0" w:noHBand="0" w:noVBand="1"/>
      </w:tblPr>
      <w:tblGrid>
        <w:gridCol w:w="4605"/>
        <w:gridCol w:w="4605"/>
      </w:tblGrid>
      <w:tr w:rsidR="009670A9" w14:paraId="352D58A5" w14:textId="77777777" w:rsidTr="008652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5" w:type="dxa"/>
            <w:tcMar>
              <w:top w:w="113" w:type="dxa"/>
            </w:tcMar>
            <w:vAlign w:val="center"/>
          </w:tcPr>
          <w:p w14:paraId="61C5268E" w14:textId="77777777" w:rsidR="009670A9" w:rsidRDefault="009670A9" w:rsidP="0086521B">
            <w:r>
              <w:t>Caso de uso</w:t>
            </w:r>
          </w:p>
        </w:tc>
        <w:tc>
          <w:tcPr>
            <w:tcW w:w="4605" w:type="dxa"/>
            <w:vAlign w:val="center"/>
          </w:tcPr>
          <w:p w14:paraId="636502E8" w14:textId="55667E3B" w:rsidR="009670A9" w:rsidRPr="00BF1F9F" w:rsidRDefault="009670A9" w:rsidP="0086521B">
            <w:pPr>
              <w:cnfStyle w:val="100000000000" w:firstRow="1" w:lastRow="0" w:firstColumn="0" w:lastColumn="0" w:oddVBand="0" w:evenVBand="0" w:oddHBand="0" w:evenHBand="0" w:firstRowFirstColumn="0" w:firstRowLastColumn="0" w:lastRowFirstColumn="0" w:lastRowLastColumn="0"/>
              <w:rPr>
                <w:b w:val="0"/>
              </w:rPr>
            </w:pPr>
            <w:r>
              <w:rPr>
                <w:b w:val="0"/>
              </w:rPr>
              <w:t>Mensajes</w:t>
            </w:r>
          </w:p>
        </w:tc>
      </w:tr>
      <w:tr w:rsidR="009670A9" w14:paraId="798B5D9F" w14:textId="77777777" w:rsidTr="0086521B">
        <w:tc>
          <w:tcPr>
            <w:cnfStyle w:val="001000000000" w:firstRow="0" w:lastRow="0" w:firstColumn="1" w:lastColumn="0" w:oddVBand="0" w:evenVBand="0" w:oddHBand="0" w:evenHBand="0" w:firstRowFirstColumn="0" w:firstRowLastColumn="0" w:lastRowFirstColumn="0" w:lastRowLastColumn="0"/>
            <w:tcW w:w="4605" w:type="dxa"/>
            <w:vAlign w:val="center"/>
          </w:tcPr>
          <w:p w14:paraId="27AE8E08" w14:textId="77777777" w:rsidR="009670A9" w:rsidRDefault="009670A9" w:rsidP="0086521B">
            <w:r>
              <w:t>Actor</w:t>
            </w:r>
          </w:p>
        </w:tc>
        <w:tc>
          <w:tcPr>
            <w:tcW w:w="4605" w:type="dxa"/>
            <w:vAlign w:val="center"/>
          </w:tcPr>
          <w:p w14:paraId="6E8B8572" w14:textId="77777777" w:rsidR="009670A9" w:rsidRDefault="009670A9" w:rsidP="0086521B">
            <w:pPr>
              <w:cnfStyle w:val="000000000000" w:firstRow="0" w:lastRow="0" w:firstColumn="0" w:lastColumn="0" w:oddVBand="0" w:evenVBand="0" w:oddHBand="0" w:evenHBand="0" w:firstRowFirstColumn="0" w:firstRowLastColumn="0" w:lastRowFirstColumn="0" w:lastRowLastColumn="0"/>
            </w:pPr>
            <w:r>
              <w:t>Médico y paciente</w:t>
            </w:r>
          </w:p>
        </w:tc>
      </w:tr>
      <w:tr w:rsidR="009670A9" w14:paraId="7CCF5E30" w14:textId="77777777" w:rsidTr="0086521B">
        <w:tc>
          <w:tcPr>
            <w:cnfStyle w:val="001000000000" w:firstRow="0" w:lastRow="0" w:firstColumn="1" w:lastColumn="0" w:oddVBand="0" w:evenVBand="0" w:oddHBand="0" w:evenHBand="0" w:firstRowFirstColumn="0" w:firstRowLastColumn="0" w:lastRowFirstColumn="0" w:lastRowLastColumn="0"/>
            <w:tcW w:w="4605" w:type="dxa"/>
            <w:vAlign w:val="center"/>
          </w:tcPr>
          <w:p w14:paraId="72939CA9" w14:textId="77777777" w:rsidR="009670A9" w:rsidRDefault="009670A9" w:rsidP="0086521B">
            <w:r>
              <w:t>Curso normal</w:t>
            </w:r>
          </w:p>
        </w:tc>
        <w:tc>
          <w:tcPr>
            <w:tcW w:w="4605" w:type="dxa"/>
            <w:vAlign w:val="center"/>
          </w:tcPr>
          <w:p w14:paraId="23EE01FF" w14:textId="77777777" w:rsidR="009670A9" w:rsidRPr="00FA6665" w:rsidRDefault="009670A9" w:rsidP="0086521B">
            <w:pPr>
              <w:cnfStyle w:val="000000000000" w:firstRow="0" w:lastRow="0" w:firstColumn="0" w:lastColumn="0" w:oddVBand="0" w:evenVBand="0" w:oddHBand="0" w:evenHBand="0" w:firstRowFirstColumn="0" w:firstRowLastColumn="0" w:lastRowFirstColumn="0" w:lastRowLastColumn="0"/>
              <w:rPr>
                <w:b/>
              </w:rPr>
            </w:pPr>
            <w:r>
              <w:rPr>
                <w:b/>
              </w:rPr>
              <w:t>Curso alternativo</w:t>
            </w:r>
          </w:p>
        </w:tc>
      </w:tr>
      <w:tr w:rsidR="009670A9" w14:paraId="2685855D" w14:textId="77777777" w:rsidTr="0086521B">
        <w:tc>
          <w:tcPr>
            <w:cnfStyle w:val="001000000000" w:firstRow="0" w:lastRow="0" w:firstColumn="1" w:lastColumn="0" w:oddVBand="0" w:evenVBand="0" w:oddHBand="0" w:evenHBand="0" w:firstRowFirstColumn="0" w:firstRowLastColumn="0" w:lastRowFirstColumn="0" w:lastRowLastColumn="0"/>
            <w:tcW w:w="4605" w:type="dxa"/>
            <w:vAlign w:val="center"/>
          </w:tcPr>
          <w:p w14:paraId="3A5D4D60" w14:textId="77777777" w:rsidR="009670A9" w:rsidRPr="00F85E4F" w:rsidRDefault="009670A9" w:rsidP="0086521B">
            <w:pPr>
              <w:rPr>
                <w:b w:val="0"/>
              </w:rPr>
            </w:pPr>
            <w:r w:rsidRPr="00F85E4F">
              <w:rPr>
                <w:b w:val="0"/>
                <w:bCs w:val="0"/>
              </w:rPr>
              <w:t>1.</w:t>
            </w:r>
            <w:r w:rsidRPr="00F85E4F">
              <w:rPr>
                <w:b w:val="0"/>
              </w:rPr>
              <w:t xml:space="preserve"> </w:t>
            </w:r>
            <w:r>
              <w:rPr>
                <w:b w:val="0"/>
              </w:rPr>
              <w:t xml:space="preserve">El médico/paciente inicia sesión </w:t>
            </w:r>
            <w:r w:rsidRPr="00F85E4F">
              <w:rPr>
                <w:b w:val="0"/>
              </w:rPr>
              <w:t>en el sistema.</w:t>
            </w:r>
          </w:p>
        </w:tc>
        <w:tc>
          <w:tcPr>
            <w:tcW w:w="4605" w:type="dxa"/>
            <w:vAlign w:val="center"/>
          </w:tcPr>
          <w:p w14:paraId="286E321F" w14:textId="77777777" w:rsidR="009670A9" w:rsidRDefault="009670A9" w:rsidP="0086521B">
            <w:pPr>
              <w:cnfStyle w:val="000000000000" w:firstRow="0" w:lastRow="0" w:firstColumn="0" w:lastColumn="0" w:oddVBand="0" w:evenVBand="0" w:oddHBand="0" w:evenHBand="0" w:firstRowFirstColumn="0" w:firstRowLastColumn="0" w:lastRowFirstColumn="0" w:lastRowLastColumn="0"/>
            </w:pPr>
            <w:r>
              <w:t xml:space="preserve">1.1 </w:t>
            </w:r>
            <w:r w:rsidRPr="00BF1F9F">
              <w:t>Si el médico</w:t>
            </w:r>
            <w:r>
              <w:t>/paciente</w:t>
            </w:r>
            <w:r w:rsidRPr="00BF1F9F">
              <w:t xml:space="preserve"> no está registrado, se le informará que debe de </w:t>
            </w:r>
            <w:r w:rsidRPr="00BF1F9F">
              <w:lastRenderedPageBreak/>
              <w:t>hacerlo.</w:t>
            </w:r>
          </w:p>
        </w:tc>
      </w:tr>
      <w:tr w:rsidR="009670A9" w14:paraId="76226863" w14:textId="77777777" w:rsidTr="0086521B">
        <w:tc>
          <w:tcPr>
            <w:cnfStyle w:val="001000000000" w:firstRow="0" w:lastRow="0" w:firstColumn="1" w:lastColumn="0" w:oddVBand="0" w:evenVBand="0" w:oddHBand="0" w:evenHBand="0" w:firstRowFirstColumn="0" w:firstRowLastColumn="0" w:lastRowFirstColumn="0" w:lastRowLastColumn="0"/>
            <w:tcW w:w="4605" w:type="dxa"/>
            <w:vAlign w:val="center"/>
          </w:tcPr>
          <w:p w14:paraId="6B59F9CE" w14:textId="3208B37F" w:rsidR="009670A9" w:rsidRPr="00F85E4F" w:rsidRDefault="009670A9" w:rsidP="009670A9">
            <w:pPr>
              <w:rPr>
                <w:b w:val="0"/>
              </w:rPr>
            </w:pPr>
            <w:r>
              <w:rPr>
                <w:b w:val="0"/>
              </w:rPr>
              <w:t xml:space="preserve">2. </w:t>
            </w:r>
            <w:r w:rsidRPr="009670A9">
              <w:rPr>
                <w:b w:val="0"/>
              </w:rPr>
              <w:t>El mé</w:t>
            </w:r>
            <w:r>
              <w:rPr>
                <w:b w:val="0"/>
              </w:rPr>
              <w:t>dico/paciente va al apartado de mensajes</w:t>
            </w:r>
            <w:r w:rsidRPr="009670A9">
              <w:rPr>
                <w:b w:val="0"/>
              </w:rPr>
              <w:t>.</w:t>
            </w:r>
          </w:p>
        </w:tc>
        <w:tc>
          <w:tcPr>
            <w:tcW w:w="4605" w:type="dxa"/>
            <w:vAlign w:val="center"/>
          </w:tcPr>
          <w:p w14:paraId="75D13670" w14:textId="77777777" w:rsidR="009670A9" w:rsidRDefault="009670A9" w:rsidP="0086521B">
            <w:pPr>
              <w:cnfStyle w:val="000000000000" w:firstRow="0" w:lastRow="0" w:firstColumn="0" w:lastColumn="0" w:oddVBand="0" w:evenVBand="0" w:oddHBand="0" w:evenHBand="0" w:firstRowFirstColumn="0" w:firstRowLastColumn="0" w:lastRowFirstColumn="0" w:lastRowLastColumn="0"/>
            </w:pPr>
          </w:p>
        </w:tc>
      </w:tr>
      <w:tr w:rsidR="009670A9" w14:paraId="3366EBDF" w14:textId="77777777" w:rsidTr="00AF0220">
        <w:trPr>
          <w:trHeight w:val="873"/>
        </w:trPr>
        <w:tc>
          <w:tcPr>
            <w:cnfStyle w:val="001000000000" w:firstRow="0" w:lastRow="0" w:firstColumn="1" w:lastColumn="0" w:oddVBand="0" w:evenVBand="0" w:oddHBand="0" w:evenHBand="0" w:firstRowFirstColumn="0" w:firstRowLastColumn="0" w:lastRowFirstColumn="0" w:lastRowLastColumn="0"/>
            <w:tcW w:w="4605" w:type="dxa"/>
            <w:vAlign w:val="center"/>
          </w:tcPr>
          <w:p w14:paraId="210B87FE" w14:textId="2CF5526F" w:rsidR="009670A9" w:rsidRPr="009670A9" w:rsidRDefault="009670A9" w:rsidP="0086521B">
            <w:pPr>
              <w:pStyle w:val="NormalWeb"/>
              <w:spacing w:before="0" w:beforeAutospacing="0" w:after="0" w:afterAutospacing="0"/>
              <w:rPr>
                <w:rFonts w:ascii="-webkit-standard" w:eastAsiaTheme="minorHAnsi" w:hAnsi="-webkit-standard"/>
                <w:color w:val="000000"/>
                <w:lang w:val="es-ES_tradnl" w:eastAsia="es-ES_tradnl"/>
              </w:rPr>
            </w:pPr>
            <w:r>
              <w:rPr>
                <w:b w:val="0"/>
              </w:rPr>
              <w:t xml:space="preserve">3. </w:t>
            </w:r>
            <w:r w:rsidRPr="009670A9">
              <w:rPr>
                <w:b w:val="0"/>
                <w:lang w:val="es-ES_tradnl" w:eastAsia="es-ES_tradnl"/>
              </w:rPr>
              <w:t>El médico/paciente podrá ver sus mensajes recibidos o enviados, enviar uno nuevo o borrar alguno ya existente</w:t>
            </w:r>
            <w:r>
              <w:rPr>
                <w:b w:val="0"/>
                <w:lang w:val="es-ES_tradnl" w:eastAsia="es-ES_tradnl"/>
              </w:rPr>
              <w:t>.</w:t>
            </w:r>
          </w:p>
        </w:tc>
        <w:tc>
          <w:tcPr>
            <w:tcW w:w="4605" w:type="dxa"/>
            <w:vAlign w:val="center"/>
          </w:tcPr>
          <w:p w14:paraId="526CCFA6" w14:textId="77777777" w:rsidR="009670A9" w:rsidRDefault="009670A9" w:rsidP="009670A9">
            <w:pPr>
              <w:keepNext/>
              <w:cnfStyle w:val="000000000000" w:firstRow="0" w:lastRow="0" w:firstColumn="0" w:lastColumn="0" w:oddVBand="0" w:evenVBand="0" w:oddHBand="0" w:evenHBand="0" w:firstRowFirstColumn="0" w:firstRowLastColumn="0" w:lastRowFirstColumn="0" w:lastRowLastColumn="0"/>
            </w:pPr>
          </w:p>
        </w:tc>
      </w:tr>
    </w:tbl>
    <w:p w14:paraId="02602C1C" w14:textId="11F45B4D" w:rsidR="009670A9" w:rsidRDefault="009670A9" w:rsidP="009670A9">
      <w:pPr>
        <w:pStyle w:val="Descripcin"/>
        <w:jc w:val="center"/>
      </w:pPr>
      <w:bookmarkStart w:id="63" w:name="_Toc523820249"/>
      <w:r>
        <w:t xml:space="preserve">Tabla </w:t>
      </w:r>
      <w:r w:rsidR="002478BB">
        <w:rPr>
          <w:noProof/>
        </w:rPr>
        <w:fldChar w:fldCharType="begin"/>
      </w:r>
      <w:r w:rsidR="002478BB">
        <w:rPr>
          <w:noProof/>
        </w:rPr>
        <w:instrText xml:space="preserve"> SEQ Tabla \* ARABIC </w:instrText>
      </w:r>
      <w:r w:rsidR="002478BB">
        <w:rPr>
          <w:noProof/>
        </w:rPr>
        <w:fldChar w:fldCharType="separate"/>
      </w:r>
      <w:r w:rsidR="00401A62">
        <w:rPr>
          <w:noProof/>
        </w:rPr>
        <w:t>10</w:t>
      </w:r>
      <w:r w:rsidR="002478BB">
        <w:rPr>
          <w:noProof/>
        </w:rPr>
        <w:fldChar w:fldCharType="end"/>
      </w:r>
      <w:r>
        <w:t>: Caso de uso 5</w:t>
      </w:r>
      <w:bookmarkEnd w:id="63"/>
    </w:p>
    <w:p w14:paraId="69BF73D8" w14:textId="77777777" w:rsidR="009670A9" w:rsidRPr="009670A9" w:rsidRDefault="009670A9" w:rsidP="009670A9"/>
    <w:p w14:paraId="16AA4E01" w14:textId="2AB5417B" w:rsidR="007B59E1" w:rsidRPr="003830FB" w:rsidRDefault="00F27373" w:rsidP="00FC1971">
      <w:pPr>
        <w:pStyle w:val="Ttulo2"/>
      </w:pPr>
      <w:bookmarkStart w:id="64" w:name="_Toc523912108"/>
      <w:bookmarkStart w:id="65" w:name="_Toc523913056"/>
      <w:r>
        <w:t>Requisitos funcionales</w:t>
      </w:r>
      <w:bookmarkEnd w:id="64"/>
      <w:bookmarkEnd w:id="65"/>
    </w:p>
    <w:p w14:paraId="4407CFE0" w14:textId="028BA461" w:rsidR="003830FB" w:rsidRDefault="003830FB" w:rsidP="003830FB">
      <w:r w:rsidRPr="003830FB">
        <w:t xml:space="preserve">Los requerimientos funcionales son declaraciones de los servicios </w:t>
      </w:r>
      <w:r w:rsidR="009602F3">
        <w:t xml:space="preserve">o funciones </w:t>
      </w:r>
      <w:r w:rsidRPr="003830FB">
        <w:t>que proveerá el sistema, de la manera en que éste reaccionará a entradas particulares.</w:t>
      </w:r>
      <w:r w:rsidR="00DF6885">
        <w:t xml:space="preserve"> </w:t>
      </w:r>
      <w:r w:rsidR="00DF6885" w:rsidRPr="00DF6885">
        <w:t>Una función es descrita como un conjunto de entradas, comportamientos y salidas</w:t>
      </w:r>
      <w:r w:rsidR="00DF6885">
        <w:t>.</w:t>
      </w:r>
    </w:p>
    <w:p w14:paraId="5F0CA10F" w14:textId="2C4A419C" w:rsidR="00DF6885" w:rsidRDefault="00DF6885" w:rsidP="003830FB">
      <w:r>
        <w:t xml:space="preserve">A continuación, se muestran los requisitos funcionales del sistema mostrados </w:t>
      </w:r>
      <w:r w:rsidR="00513C27">
        <w:t xml:space="preserve">en tablas, en ellas se muestra el nombre del requisito, una breve descripción y la prioridad </w:t>
      </w:r>
      <w:r w:rsidR="002478BB">
        <w:t>de este</w:t>
      </w:r>
      <w:r w:rsidR="00513C27">
        <w:t>.</w:t>
      </w:r>
    </w:p>
    <w:tbl>
      <w:tblPr>
        <w:tblStyle w:val="Tablanormal11"/>
        <w:tblW w:w="0" w:type="auto"/>
        <w:tblLook w:val="04A0" w:firstRow="1" w:lastRow="0" w:firstColumn="1" w:lastColumn="0" w:noHBand="0" w:noVBand="1"/>
      </w:tblPr>
      <w:tblGrid>
        <w:gridCol w:w="2233"/>
        <w:gridCol w:w="6977"/>
      </w:tblGrid>
      <w:tr w:rsidR="00513C27" w14:paraId="76DE8D05" w14:textId="77777777" w:rsidTr="00513C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3" w:type="dxa"/>
            <w:tcMar>
              <w:top w:w="113" w:type="dxa"/>
            </w:tcMar>
          </w:tcPr>
          <w:p w14:paraId="22C6895B" w14:textId="53DD3DA1" w:rsidR="00513C27" w:rsidRDefault="00513C27" w:rsidP="003830FB">
            <w:r>
              <w:t>Nombre</w:t>
            </w:r>
          </w:p>
        </w:tc>
        <w:tc>
          <w:tcPr>
            <w:tcW w:w="6977" w:type="dxa"/>
            <w:tcMar>
              <w:top w:w="113" w:type="dxa"/>
            </w:tcMar>
          </w:tcPr>
          <w:p w14:paraId="35902B6C" w14:textId="5BF2DCCF" w:rsidR="00513C27" w:rsidRPr="00513C27" w:rsidRDefault="00513C27" w:rsidP="003830FB">
            <w:pPr>
              <w:cnfStyle w:val="100000000000" w:firstRow="1" w:lastRow="0" w:firstColumn="0" w:lastColumn="0" w:oddVBand="0" w:evenVBand="0" w:oddHBand="0" w:evenHBand="0" w:firstRowFirstColumn="0" w:firstRowLastColumn="0" w:lastRowFirstColumn="0" w:lastRowLastColumn="0"/>
              <w:rPr>
                <w:b w:val="0"/>
              </w:rPr>
            </w:pPr>
            <w:r>
              <w:rPr>
                <w:b w:val="0"/>
              </w:rPr>
              <w:t xml:space="preserve">Ver historial clínico </w:t>
            </w:r>
          </w:p>
        </w:tc>
      </w:tr>
      <w:tr w:rsidR="00513C27" w14:paraId="60E422A4" w14:textId="77777777" w:rsidTr="00513C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3" w:type="dxa"/>
            <w:tcMar>
              <w:top w:w="113" w:type="dxa"/>
            </w:tcMar>
          </w:tcPr>
          <w:p w14:paraId="52D50143" w14:textId="28BCA636" w:rsidR="00513C27" w:rsidRDefault="00513C27" w:rsidP="003830FB">
            <w:r>
              <w:t>Descripción</w:t>
            </w:r>
          </w:p>
        </w:tc>
        <w:tc>
          <w:tcPr>
            <w:tcW w:w="6977" w:type="dxa"/>
            <w:tcMar>
              <w:top w:w="113" w:type="dxa"/>
            </w:tcMar>
          </w:tcPr>
          <w:p w14:paraId="509E3856" w14:textId="6B960A33" w:rsidR="00513C27" w:rsidRDefault="00513C27" w:rsidP="0086521B">
            <w:pPr>
              <w:cnfStyle w:val="000000100000" w:firstRow="0" w:lastRow="0" w:firstColumn="0" w:lastColumn="0" w:oddVBand="0" w:evenVBand="0" w:oddHBand="1" w:evenHBand="0" w:firstRowFirstColumn="0" w:firstRowLastColumn="0" w:lastRowFirstColumn="0" w:lastRowLastColumn="0"/>
            </w:pPr>
            <w:r w:rsidRPr="00513C27">
              <w:t xml:space="preserve">Un médico podrá ver el historial clínico </w:t>
            </w:r>
            <w:r w:rsidR="0086521B">
              <w:t xml:space="preserve">introduciendo la SIP de un paciente </w:t>
            </w:r>
            <w:r w:rsidRPr="00513C27">
              <w:t>y con ello todas la</w:t>
            </w:r>
            <w:r w:rsidR="0086521B">
              <w:t>s consultas anteriores.</w:t>
            </w:r>
          </w:p>
        </w:tc>
      </w:tr>
      <w:tr w:rsidR="00513C27" w14:paraId="1C5DC1B7" w14:textId="77777777" w:rsidTr="00513C27">
        <w:tc>
          <w:tcPr>
            <w:cnfStyle w:val="001000000000" w:firstRow="0" w:lastRow="0" w:firstColumn="1" w:lastColumn="0" w:oddVBand="0" w:evenVBand="0" w:oddHBand="0" w:evenHBand="0" w:firstRowFirstColumn="0" w:firstRowLastColumn="0" w:lastRowFirstColumn="0" w:lastRowLastColumn="0"/>
            <w:tcW w:w="2233" w:type="dxa"/>
            <w:tcMar>
              <w:top w:w="113" w:type="dxa"/>
            </w:tcMar>
          </w:tcPr>
          <w:p w14:paraId="2B11E0E5" w14:textId="68413809" w:rsidR="00513C27" w:rsidRDefault="00513C27" w:rsidP="003830FB">
            <w:r>
              <w:t>Prioridad</w:t>
            </w:r>
          </w:p>
        </w:tc>
        <w:tc>
          <w:tcPr>
            <w:tcW w:w="6977" w:type="dxa"/>
            <w:tcMar>
              <w:top w:w="113" w:type="dxa"/>
            </w:tcMar>
          </w:tcPr>
          <w:p w14:paraId="67ED7992" w14:textId="7612398A" w:rsidR="00513C27" w:rsidRDefault="0086521B" w:rsidP="0086521B">
            <w:pPr>
              <w:keepNext/>
              <w:cnfStyle w:val="000000000000" w:firstRow="0" w:lastRow="0" w:firstColumn="0" w:lastColumn="0" w:oddVBand="0" w:evenVBand="0" w:oddHBand="0" w:evenHBand="0" w:firstRowFirstColumn="0" w:firstRowLastColumn="0" w:lastRowFirstColumn="0" w:lastRowLastColumn="0"/>
            </w:pPr>
            <w:r>
              <w:t>Alta</w:t>
            </w:r>
          </w:p>
        </w:tc>
      </w:tr>
    </w:tbl>
    <w:p w14:paraId="36AA236C" w14:textId="46D752C5" w:rsidR="00513C27" w:rsidRDefault="0086521B" w:rsidP="0086521B">
      <w:pPr>
        <w:pStyle w:val="Descripcin"/>
        <w:jc w:val="center"/>
      </w:pPr>
      <w:bookmarkStart w:id="66" w:name="_Toc523820250"/>
      <w:r>
        <w:t xml:space="preserve">Tabla </w:t>
      </w:r>
      <w:r w:rsidR="002478BB">
        <w:rPr>
          <w:noProof/>
        </w:rPr>
        <w:fldChar w:fldCharType="begin"/>
      </w:r>
      <w:r w:rsidR="002478BB">
        <w:rPr>
          <w:noProof/>
        </w:rPr>
        <w:instrText xml:space="preserve"> SEQ Tabla \* ARABIC </w:instrText>
      </w:r>
      <w:r w:rsidR="002478BB">
        <w:rPr>
          <w:noProof/>
        </w:rPr>
        <w:fldChar w:fldCharType="separate"/>
      </w:r>
      <w:r w:rsidR="00401A62">
        <w:rPr>
          <w:noProof/>
        </w:rPr>
        <w:t>11</w:t>
      </w:r>
      <w:r w:rsidR="002478BB">
        <w:rPr>
          <w:noProof/>
        </w:rPr>
        <w:fldChar w:fldCharType="end"/>
      </w:r>
      <w:r>
        <w:t>: Requisito funcional 1</w:t>
      </w:r>
      <w:bookmarkEnd w:id="66"/>
    </w:p>
    <w:p w14:paraId="2F4BD409" w14:textId="77777777" w:rsidR="0086521B" w:rsidRDefault="0086521B" w:rsidP="003830FB"/>
    <w:tbl>
      <w:tblPr>
        <w:tblStyle w:val="Tablanormal11"/>
        <w:tblW w:w="0" w:type="auto"/>
        <w:tblLook w:val="04A0" w:firstRow="1" w:lastRow="0" w:firstColumn="1" w:lastColumn="0" w:noHBand="0" w:noVBand="1"/>
      </w:tblPr>
      <w:tblGrid>
        <w:gridCol w:w="2233"/>
        <w:gridCol w:w="6977"/>
      </w:tblGrid>
      <w:tr w:rsidR="0086521B" w:rsidRPr="00513C27" w14:paraId="0C0E4021" w14:textId="77777777" w:rsidTr="008652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3" w:type="dxa"/>
            <w:tcMar>
              <w:top w:w="113" w:type="dxa"/>
            </w:tcMar>
          </w:tcPr>
          <w:p w14:paraId="532132A1" w14:textId="77777777" w:rsidR="0086521B" w:rsidRDefault="0086521B" w:rsidP="0086521B">
            <w:r>
              <w:t>Nombre</w:t>
            </w:r>
          </w:p>
        </w:tc>
        <w:tc>
          <w:tcPr>
            <w:tcW w:w="6977" w:type="dxa"/>
            <w:tcMar>
              <w:top w:w="113" w:type="dxa"/>
            </w:tcMar>
          </w:tcPr>
          <w:p w14:paraId="3BA03496" w14:textId="4C1A950F" w:rsidR="0086521B" w:rsidRPr="00513C27" w:rsidRDefault="0086521B" w:rsidP="0086521B">
            <w:pPr>
              <w:cnfStyle w:val="100000000000" w:firstRow="1" w:lastRow="0" w:firstColumn="0" w:lastColumn="0" w:oddVBand="0" w:evenVBand="0" w:oddHBand="0" w:evenHBand="0" w:firstRowFirstColumn="0" w:firstRowLastColumn="0" w:lastRowFirstColumn="0" w:lastRowLastColumn="0"/>
              <w:rPr>
                <w:b w:val="0"/>
              </w:rPr>
            </w:pPr>
            <w:r>
              <w:rPr>
                <w:b w:val="0"/>
              </w:rPr>
              <w:t xml:space="preserve">Crear una nueva consulta </w:t>
            </w:r>
          </w:p>
        </w:tc>
      </w:tr>
      <w:tr w:rsidR="0086521B" w14:paraId="6F865258" w14:textId="77777777" w:rsidTr="008652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3" w:type="dxa"/>
            <w:tcMar>
              <w:top w:w="113" w:type="dxa"/>
            </w:tcMar>
          </w:tcPr>
          <w:p w14:paraId="19BED91B" w14:textId="77777777" w:rsidR="0086521B" w:rsidRDefault="0086521B" w:rsidP="0086521B">
            <w:r>
              <w:t>Descripción</w:t>
            </w:r>
          </w:p>
        </w:tc>
        <w:tc>
          <w:tcPr>
            <w:tcW w:w="6977" w:type="dxa"/>
            <w:tcMar>
              <w:top w:w="113" w:type="dxa"/>
            </w:tcMar>
          </w:tcPr>
          <w:p w14:paraId="52C7D7AE" w14:textId="0249DC69" w:rsidR="0086521B" w:rsidRPr="0086521B" w:rsidRDefault="0086521B" w:rsidP="0086521B">
            <w:pPr>
              <w:cnfStyle w:val="000000100000" w:firstRow="0" w:lastRow="0" w:firstColumn="0" w:lastColumn="0" w:oddVBand="0" w:evenVBand="0" w:oddHBand="1" w:evenHBand="0" w:firstRowFirstColumn="0" w:firstRowLastColumn="0" w:lastRowFirstColumn="0" w:lastRowLastColumn="0"/>
            </w:pPr>
            <w:r w:rsidRPr="0086521B">
              <w:t>Un médico podrá crear una nueva consulta</w:t>
            </w:r>
            <w:r w:rsidR="004805B4">
              <w:t>,</w:t>
            </w:r>
            <w:r w:rsidRPr="0086521B">
              <w:t xml:space="preserve"> </w:t>
            </w:r>
            <w:r w:rsidR="004805B4">
              <w:t xml:space="preserve">rellenando un formulario con los datos necesarios, </w:t>
            </w:r>
            <w:r w:rsidRPr="0086521B">
              <w:t>asociada al historial clínico de un paciente.</w:t>
            </w:r>
          </w:p>
          <w:p w14:paraId="499B8D3E" w14:textId="7421E129" w:rsidR="0086521B" w:rsidRDefault="0086521B" w:rsidP="0086521B">
            <w:pPr>
              <w:cnfStyle w:val="000000100000" w:firstRow="0" w:lastRow="0" w:firstColumn="0" w:lastColumn="0" w:oddVBand="0" w:evenVBand="0" w:oddHBand="1" w:evenHBand="0" w:firstRowFirstColumn="0" w:firstRowLastColumn="0" w:lastRowFirstColumn="0" w:lastRowLastColumn="0"/>
            </w:pPr>
          </w:p>
        </w:tc>
      </w:tr>
      <w:tr w:rsidR="0086521B" w14:paraId="6795887A" w14:textId="77777777" w:rsidTr="0086521B">
        <w:tc>
          <w:tcPr>
            <w:cnfStyle w:val="001000000000" w:firstRow="0" w:lastRow="0" w:firstColumn="1" w:lastColumn="0" w:oddVBand="0" w:evenVBand="0" w:oddHBand="0" w:evenHBand="0" w:firstRowFirstColumn="0" w:firstRowLastColumn="0" w:lastRowFirstColumn="0" w:lastRowLastColumn="0"/>
            <w:tcW w:w="2233" w:type="dxa"/>
            <w:tcMar>
              <w:top w:w="113" w:type="dxa"/>
            </w:tcMar>
          </w:tcPr>
          <w:p w14:paraId="0F11FD79" w14:textId="77777777" w:rsidR="0086521B" w:rsidRDefault="0086521B" w:rsidP="0086521B">
            <w:r>
              <w:lastRenderedPageBreak/>
              <w:t>Prioridad</w:t>
            </w:r>
          </w:p>
        </w:tc>
        <w:tc>
          <w:tcPr>
            <w:tcW w:w="6977" w:type="dxa"/>
            <w:tcMar>
              <w:top w:w="113" w:type="dxa"/>
            </w:tcMar>
          </w:tcPr>
          <w:p w14:paraId="4035B60B" w14:textId="77777777" w:rsidR="0086521B" w:rsidRDefault="0086521B" w:rsidP="004805B4">
            <w:pPr>
              <w:keepNext/>
              <w:cnfStyle w:val="000000000000" w:firstRow="0" w:lastRow="0" w:firstColumn="0" w:lastColumn="0" w:oddVBand="0" w:evenVBand="0" w:oddHBand="0" w:evenHBand="0" w:firstRowFirstColumn="0" w:firstRowLastColumn="0" w:lastRowFirstColumn="0" w:lastRowLastColumn="0"/>
            </w:pPr>
            <w:r>
              <w:t>Alta</w:t>
            </w:r>
          </w:p>
        </w:tc>
      </w:tr>
    </w:tbl>
    <w:p w14:paraId="0B122BA6" w14:textId="536534C0" w:rsidR="0086521B" w:rsidRDefault="004805B4" w:rsidP="004805B4">
      <w:pPr>
        <w:pStyle w:val="Descripcin"/>
        <w:jc w:val="center"/>
      </w:pPr>
      <w:bookmarkStart w:id="67" w:name="_Toc523820251"/>
      <w:r>
        <w:t xml:space="preserve">Tabla </w:t>
      </w:r>
      <w:r w:rsidR="002478BB">
        <w:rPr>
          <w:noProof/>
        </w:rPr>
        <w:fldChar w:fldCharType="begin"/>
      </w:r>
      <w:r w:rsidR="002478BB">
        <w:rPr>
          <w:noProof/>
        </w:rPr>
        <w:instrText xml:space="preserve"> SEQ Tabla \* ARABIC </w:instrText>
      </w:r>
      <w:r w:rsidR="002478BB">
        <w:rPr>
          <w:noProof/>
        </w:rPr>
        <w:fldChar w:fldCharType="separate"/>
      </w:r>
      <w:r w:rsidR="00401A62">
        <w:rPr>
          <w:noProof/>
        </w:rPr>
        <w:t>12</w:t>
      </w:r>
      <w:r w:rsidR="002478BB">
        <w:rPr>
          <w:noProof/>
        </w:rPr>
        <w:fldChar w:fldCharType="end"/>
      </w:r>
      <w:r>
        <w:t>: Requisito funcional 2</w:t>
      </w:r>
      <w:bookmarkEnd w:id="67"/>
    </w:p>
    <w:p w14:paraId="66994FC8" w14:textId="77777777" w:rsidR="004805B4" w:rsidRDefault="004805B4" w:rsidP="004805B4"/>
    <w:tbl>
      <w:tblPr>
        <w:tblStyle w:val="Tablanormal11"/>
        <w:tblW w:w="0" w:type="auto"/>
        <w:tblLook w:val="04A0" w:firstRow="1" w:lastRow="0" w:firstColumn="1" w:lastColumn="0" w:noHBand="0" w:noVBand="1"/>
      </w:tblPr>
      <w:tblGrid>
        <w:gridCol w:w="2233"/>
        <w:gridCol w:w="6977"/>
      </w:tblGrid>
      <w:tr w:rsidR="004805B4" w:rsidRPr="00513C27" w14:paraId="3A694635" w14:textId="77777777" w:rsidTr="0044043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3" w:type="dxa"/>
            <w:tcMar>
              <w:top w:w="113" w:type="dxa"/>
            </w:tcMar>
          </w:tcPr>
          <w:p w14:paraId="613951D5" w14:textId="77777777" w:rsidR="004805B4" w:rsidRDefault="004805B4" w:rsidP="00440430">
            <w:r>
              <w:t>Nombre</w:t>
            </w:r>
          </w:p>
        </w:tc>
        <w:tc>
          <w:tcPr>
            <w:tcW w:w="6977" w:type="dxa"/>
            <w:tcMar>
              <w:top w:w="113" w:type="dxa"/>
            </w:tcMar>
          </w:tcPr>
          <w:p w14:paraId="6F0553B5" w14:textId="45F9E9F5" w:rsidR="004805B4" w:rsidRPr="00513C27" w:rsidRDefault="004805B4" w:rsidP="00440430">
            <w:pPr>
              <w:cnfStyle w:val="100000000000" w:firstRow="1" w:lastRow="0" w:firstColumn="0" w:lastColumn="0" w:oddVBand="0" w:evenVBand="0" w:oddHBand="0" w:evenHBand="0" w:firstRowFirstColumn="0" w:firstRowLastColumn="0" w:lastRowFirstColumn="0" w:lastRowLastColumn="0"/>
              <w:rPr>
                <w:b w:val="0"/>
              </w:rPr>
            </w:pPr>
            <w:r>
              <w:rPr>
                <w:b w:val="0"/>
              </w:rPr>
              <w:t>Pedir cita</w:t>
            </w:r>
          </w:p>
        </w:tc>
      </w:tr>
      <w:tr w:rsidR="004805B4" w14:paraId="3DF7B63B" w14:textId="77777777" w:rsidTr="004404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3" w:type="dxa"/>
            <w:tcMar>
              <w:top w:w="113" w:type="dxa"/>
            </w:tcMar>
          </w:tcPr>
          <w:p w14:paraId="73B7380B" w14:textId="77777777" w:rsidR="004805B4" w:rsidRDefault="004805B4" w:rsidP="00440430">
            <w:r>
              <w:t>Descripción</w:t>
            </w:r>
          </w:p>
        </w:tc>
        <w:tc>
          <w:tcPr>
            <w:tcW w:w="6977" w:type="dxa"/>
            <w:tcMar>
              <w:top w:w="113" w:type="dxa"/>
            </w:tcMar>
          </w:tcPr>
          <w:p w14:paraId="7EE54E3F" w14:textId="4E896F8C" w:rsidR="004805B4" w:rsidRDefault="004805B4" w:rsidP="00440430">
            <w:pPr>
              <w:cnfStyle w:val="000000100000" w:firstRow="0" w:lastRow="0" w:firstColumn="0" w:lastColumn="0" w:oddVBand="0" w:evenVBand="0" w:oddHBand="1" w:evenHBand="0" w:firstRowFirstColumn="0" w:firstRowLastColumn="0" w:lastRowFirstColumn="0" w:lastRowLastColumn="0"/>
            </w:pPr>
            <w:r w:rsidRPr="004805B4">
              <w:t>Un paciente o un médico podrá solicitar una cita en un día y una hora concretos.</w:t>
            </w:r>
          </w:p>
        </w:tc>
      </w:tr>
      <w:tr w:rsidR="004805B4" w14:paraId="41FD6D35" w14:textId="77777777" w:rsidTr="00440430">
        <w:tc>
          <w:tcPr>
            <w:cnfStyle w:val="001000000000" w:firstRow="0" w:lastRow="0" w:firstColumn="1" w:lastColumn="0" w:oddVBand="0" w:evenVBand="0" w:oddHBand="0" w:evenHBand="0" w:firstRowFirstColumn="0" w:firstRowLastColumn="0" w:lastRowFirstColumn="0" w:lastRowLastColumn="0"/>
            <w:tcW w:w="2233" w:type="dxa"/>
            <w:tcMar>
              <w:top w:w="113" w:type="dxa"/>
            </w:tcMar>
          </w:tcPr>
          <w:p w14:paraId="6316CC46" w14:textId="77777777" w:rsidR="004805B4" w:rsidRDefault="004805B4" w:rsidP="00440430">
            <w:r>
              <w:t>Prioridad</w:t>
            </w:r>
          </w:p>
        </w:tc>
        <w:tc>
          <w:tcPr>
            <w:tcW w:w="6977" w:type="dxa"/>
            <w:tcMar>
              <w:top w:w="113" w:type="dxa"/>
            </w:tcMar>
          </w:tcPr>
          <w:p w14:paraId="7CA78745" w14:textId="77777777" w:rsidR="004805B4" w:rsidRDefault="004805B4" w:rsidP="004805B4">
            <w:pPr>
              <w:keepNext/>
              <w:cnfStyle w:val="000000000000" w:firstRow="0" w:lastRow="0" w:firstColumn="0" w:lastColumn="0" w:oddVBand="0" w:evenVBand="0" w:oddHBand="0" w:evenHBand="0" w:firstRowFirstColumn="0" w:firstRowLastColumn="0" w:lastRowFirstColumn="0" w:lastRowLastColumn="0"/>
            </w:pPr>
            <w:r>
              <w:t>Alta</w:t>
            </w:r>
          </w:p>
        </w:tc>
      </w:tr>
    </w:tbl>
    <w:p w14:paraId="22969FDE" w14:textId="3FB1F40A" w:rsidR="004805B4" w:rsidRDefault="004805B4" w:rsidP="004805B4">
      <w:pPr>
        <w:pStyle w:val="Descripcin"/>
        <w:jc w:val="center"/>
      </w:pPr>
      <w:bookmarkStart w:id="68" w:name="_Toc523820252"/>
      <w:r>
        <w:t xml:space="preserve">Tabla </w:t>
      </w:r>
      <w:r w:rsidR="002478BB">
        <w:rPr>
          <w:noProof/>
        </w:rPr>
        <w:fldChar w:fldCharType="begin"/>
      </w:r>
      <w:r w:rsidR="002478BB">
        <w:rPr>
          <w:noProof/>
        </w:rPr>
        <w:instrText xml:space="preserve"> SEQ Tabla \* ARABIC </w:instrText>
      </w:r>
      <w:r w:rsidR="002478BB">
        <w:rPr>
          <w:noProof/>
        </w:rPr>
        <w:fldChar w:fldCharType="separate"/>
      </w:r>
      <w:r w:rsidR="00401A62">
        <w:rPr>
          <w:noProof/>
        </w:rPr>
        <w:t>13</w:t>
      </w:r>
      <w:r w:rsidR="002478BB">
        <w:rPr>
          <w:noProof/>
        </w:rPr>
        <w:fldChar w:fldCharType="end"/>
      </w:r>
      <w:r>
        <w:t>: Requisito funcional 3</w:t>
      </w:r>
      <w:bookmarkEnd w:id="68"/>
    </w:p>
    <w:p w14:paraId="5F20F8EB" w14:textId="77777777" w:rsidR="004805B4" w:rsidRDefault="004805B4" w:rsidP="004805B4"/>
    <w:tbl>
      <w:tblPr>
        <w:tblStyle w:val="Tablanormal11"/>
        <w:tblW w:w="0" w:type="auto"/>
        <w:tblLook w:val="04A0" w:firstRow="1" w:lastRow="0" w:firstColumn="1" w:lastColumn="0" w:noHBand="0" w:noVBand="1"/>
      </w:tblPr>
      <w:tblGrid>
        <w:gridCol w:w="2233"/>
        <w:gridCol w:w="6977"/>
      </w:tblGrid>
      <w:tr w:rsidR="004805B4" w:rsidRPr="00513C27" w14:paraId="106DC855" w14:textId="77777777" w:rsidTr="0044043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3" w:type="dxa"/>
            <w:tcMar>
              <w:top w:w="113" w:type="dxa"/>
            </w:tcMar>
          </w:tcPr>
          <w:p w14:paraId="32671C1D" w14:textId="77777777" w:rsidR="004805B4" w:rsidRDefault="004805B4" w:rsidP="00440430">
            <w:r>
              <w:t>Nombre</w:t>
            </w:r>
          </w:p>
        </w:tc>
        <w:tc>
          <w:tcPr>
            <w:tcW w:w="6977" w:type="dxa"/>
            <w:tcMar>
              <w:top w:w="113" w:type="dxa"/>
            </w:tcMar>
          </w:tcPr>
          <w:p w14:paraId="38AE43DA" w14:textId="037AA942" w:rsidR="004805B4" w:rsidRPr="00513C27" w:rsidRDefault="004805B4" w:rsidP="00440430">
            <w:pPr>
              <w:cnfStyle w:val="100000000000" w:firstRow="1" w:lastRow="0" w:firstColumn="0" w:lastColumn="0" w:oddVBand="0" w:evenVBand="0" w:oddHBand="0" w:evenHBand="0" w:firstRowFirstColumn="0" w:firstRowLastColumn="0" w:lastRowFirstColumn="0" w:lastRowLastColumn="0"/>
              <w:rPr>
                <w:b w:val="0"/>
              </w:rPr>
            </w:pPr>
            <w:r>
              <w:rPr>
                <w:b w:val="0"/>
              </w:rPr>
              <w:t>Ver cita</w:t>
            </w:r>
          </w:p>
        </w:tc>
      </w:tr>
      <w:tr w:rsidR="004805B4" w14:paraId="603E2A72" w14:textId="77777777" w:rsidTr="004404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3" w:type="dxa"/>
            <w:tcMar>
              <w:top w:w="113" w:type="dxa"/>
            </w:tcMar>
          </w:tcPr>
          <w:p w14:paraId="5EAB18F4" w14:textId="77777777" w:rsidR="004805B4" w:rsidRDefault="004805B4" w:rsidP="00440430">
            <w:r>
              <w:t>Descripción</w:t>
            </w:r>
          </w:p>
        </w:tc>
        <w:tc>
          <w:tcPr>
            <w:tcW w:w="6977" w:type="dxa"/>
            <w:tcMar>
              <w:top w:w="113" w:type="dxa"/>
            </w:tcMar>
          </w:tcPr>
          <w:p w14:paraId="64E92BB2" w14:textId="44E3F2C1" w:rsidR="004805B4" w:rsidRDefault="004805B4" w:rsidP="00440430">
            <w:pPr>
              <w:cnfStyle w:val="000000100000" w:firstRow="0" w:lastRow="0" w:firstColumn="0" w:lastColumn="0" w:oddVBand="0" w:evenVBand="0" w:oddHBand="1" w:evenHBand="0" w:firstRowFirstColumn="0" w:firstRowLastColumn="0" w:lastRowFirstColumn="0" w:lastRowLastColumn="0"/>
            </w:pPr>
            <w:r w:rsidRPr="004805B4">
              <w:t xml:space="preserve">Un paciente o un médico podrá ver sus citas con la posibilidad de filtrarlas por el tipo de cita, ya sea </w:t>
            </w:r>
            <w:proofErr w:type="spellStart"/>
            <w:r w:rsidRPr="004805B4">
              <w:t>videollamada</w:t>
            </w:r>
            <w:proofErr w:type="spellEnd"/>
            <w:r w:rsidRPr="004805B4">
              <w:t xml:space="preserve"> o presencial.</w:t>
            </w:r>
          </w:p>
        </w:tc>
      </w:tr>
      <w:tr w:rsidR="004805B4" w14:paraId="13B06C81" w14:textId="77777777" w:rsidTr="00440430">
        <w:tc>
          <w:tcPr>
            <w:cnfStyle w:val="001000000000" w:firstRow="0" w:lastRow="0" w:firstColumn="1" w:lastColumn="0" w:oddVBand="0" w:evenVBand="0" w:oddHBand="0" w:evenHBand="0" w:firstRowFirstColumn="0" w:firstRowLastColumn="0" w:lastRowFirstColumn="0" w:lastRowLastColumn="0"/>
            <w:tcW w:w="2233" w:type="dxa"/>
            <w:tcMar>
              <w:top w:w="113" w:type="dxa"/>
            </w:tcMar>
          </w:tcPr>
          <w:p w14:paraId="4BEF4F00" w14:textId="77777777" w:rsidR="004805B4" w:rsidRDefault="004805B4" w:rsidP="00440430">
            <w:r>
              <w:t>Prioridad</w:t>
            </w:r>
          </w:p>
        </w:tc>
        <w:tc>
          <w:tcPr>
            <w:tcW w:w="6977" w:type="dxa"/>
            <w:tcMar>
              <w:top w:w="113" w:type="dxa"/>
            </w:tcMar>
          </w:tcPr>
          <w:p w14:paraId="36B688F2" w14:textId="66E44E1C" w:rsidR="004805B4" w:rsidRDefault="004805B4" w:rsidP="004805B4">
            <w:pPr>
              <w:keepNext/>
              <w:cnfStyle w:val="000000000000" w:firstRow="0" w:lastRow="0" w:firstColumn="0" w:lastColumn="0" w:oddVBand="0" w:evenVBand="0" w:oddHBand="0" w:evenHBand="0" w:firstRowFirstColumn="0" w:firstRowLastColumn="0" w:lastRowFirstColumn="0" w:lastRowLastColumn="0"/>
            </w:pPr>
            <w:r>
              <w:t>Media</w:t>
            </w:r>
          </w:p>
        </w:tc>
      </w:tr>
    </w:tbl>
    <w:p w14:paraId="0EFA4649" w14:textId="1EB5D086" w:rsidR="004805B4" w:rsidRDefault="004805B4" w:rsidP="004805B4">
      <w:pPr>
        <w:pStyle w:val="Descripcin"/>
        <w:jc w:val="center"/>
      </w:pPr>
      <w:bookmarkStart w:id="69" w:name="_Toc523820253"/>
      <w:r>
        <w:t xml:space="preserve">Tabla </w:t>
      </w:r>
      <w:r w:rsidR="002478BB">
        <w:rPr>
          <w:noProof/>
        </w:rPr>
        <w:fldChar w:fldCharType="begin"/>
      </w:r>
      <w:r w:rsidR="002478BB">
        <w:rPr>
          <w:noProof/>
        </w:rPr>
        <w:instrText xml:space="preserve"> SEQ Tabla \* ARABIC </w:instrText>
      </w:r>
      <w:r w:rsidR="002478BB">
        <w:rPr>
          <w:noProof/>
        </w:rPr>
        <w:fldChar w:fldCharType="separate"/>
      </w:r>
      <w:r w:rsidR="00401A62">
        <w:rPr>
          <w:noProof/>
        </w:rPr>
        <w:t>14</w:t>
      </w:r>
      <w:r w:rsidR="002478BB">
        <w:rPr>
          <w:noProof/>
        </w:rPr>
        <w:fldChar w:fldCharType="end"/>
      </w:r>
      <w:r>
        <w:t>: Requisito funcional 4</w:t>
      </w:r>
      <w:bookmarkEnd w:id="69"/>
    </w:p>
    <w:p w14:paraId="3DC06E66" w14:textId="77777777" w:rsidR="004805B4" w:rsidRDefault="004805B4" w:rsidP="004805B4"/>
    <w:tbl>
      <w:tblPr>
        <w:tblStyle w:val="Tablanormal11"/>
        <w:tblW w:w="0" w:type="auto"/>
        <w:tblLook w:val="04A0" w:firstRow="1" w:lastRow="0" w:firstColumn="1" w:lastColumn="0" w:noHBand="0" w:noVBand="1"/>
      </w:tblPr>
      <w:tblGrid>
        <w:gridCol w:w="2233"/>
        <w:gridCol w:w="6977"/>
      </w:tblGrid>
      <w:tr w:rsidR="004805B4" w:rsidRPr="00513C27" w14:paraId="280BD09B" w14:textId="77777777" w:rsidTr="0044043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3" w:type="dxa"/>
            <w:tcMar>
              <w:top w:w="113" w:type="dxa"/>
            </w:tcMar>
          </w:tcPr>
          <w:p w14:paraId="42B85434" w14:textId="77777777" w:rsidR="004805B4" w:rsidRDefault="004805B4" w:rsidP="00440430">
            <w:r>
              <w:t>Nombre</w:t>
            </w:r>
          </w:p>
        </w:tc>
        <w:tc>
          <w:tcPr>
            <w:tcW w:w="6977" w:type="dxa"/>
            <w:tcMar>
              <w:top w:w="113" w:type="dxa"/>
            </w:tcMar>
          </w:tcPr>
          <w:p w14:paraId="3483316C" w14:textId="6139E735" w:rsidR="004805B4" w:rsidRPr="00513C27" w:rsidRDefault="004805B4" w:rsidP="00440430">
            <w:pPr>
              <w:cnfStyle w:val="100000000000" w:firstRow="1" w:lastRow="0" w:firstColumn="0" w:lastColumn="0" w:oddVBand="0" w:evenVBand="0" w:oddHBand="0" w:evenHBand="0" w:firstRowFirstColumn="0" w:firstRowLastColumn="0" w:lastRowFirstColumn="0" w:lastRowLastColumn="0"/>
              <w:rPr>
                <w:b w:val="0"/>
              </w:rPr>
            </w:pPr>
            <w:r>
              <w:rPr>
                <w:b w:val="0"/>
              </w:rPr>
              <w:t>Actualizar cita</w:t>
            </w:r>
          </w:p>
        </w:tc>
      </w:tr>
      <w:tr w:rsidR="004805B4" w14:paraId="428D632B" w14:textId="77777777" w:rsidTr="004404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3" w:type="dxa"/>
            <w:tcMar>
              <w:top w:w="113" w:type="dxa"/>
            </w:tcMar>
          </w:tcPr>
          <w:p w14:paraId="684E9203" w14:textId="77777777" w:rsidR="004805B4" w:rsidRDefault="004805B4" w:rsidP="00440430">
            <w:r>
              <w:t>Descripción</w:t>
            </w:r>
          </w:p>
        </w:tc>
        <w:tc>
          <w:tcPr>
            <w:tcW w:w="6977" w:type="dxa"/>
            <w:tcMar>
              <w:top w:w="113" w:type="dxa"/>
            </w:tcMar>
          </w:tcPr>
          <w:p w14:paraId="294476C6" w14:textId="31E6A740" w:rsidR="004805B4" w:rsidRDefault="004805B4" w:rsidP="00440430">
            <w:pPr>
              <w:cnfStyle w:val="000000100000" w:firstRow="0" w:lastRow="0" w:firstColumn="0" w:lastColumn="0" w:oddVBand="0" w:evenVBand="0" w:oddHBand="1" w:evenHBand="0" w:firstRowFirstColumn="0" w:firstRowLastColumn="0" w:lastRowFirstColumn="0" w:lastRowLastColumn="0"/>
            </w:pPr>
            <w:r w:rsidRPr="004805B4">
              <w:t>Un paciente o un médico podrá actualizar la hora y el día de una cita ya existente.</w:t>
            </w:r>
          </w:p>
        </w:tc>
      </w:tr>
      <w:tr w:rsidR="004805B4" w14:paraId="75DE94D3" w14:textId="77777777" w:rsidTr="004805B4">
        <w:trPr>
          <w:trHeight w:val="510"/>
        </w:trPr>
        <w:tc>
          <w:tcPr>
            <w:cnfStyle w:val="001000000000" w:firstRow="0" w:lastRow="0" w:firstColumn="1" w:lastColumn="0" w:oddVBand="0" w:evenVBand="0" w:oddHBand="0" w:evenHBand="0" w:firstRowFirstColumn="0" w:firstRowLastColumn="0" w:lastRowFirstColumn="0" w:lastRowLastColumn="0"/>
            <w:tcW w:w="2233" w:type="dxa"/>
            <w:tcMar>
              <w:top w:w="113" w:type="dxa"/>
            </w:tcMar>
          </w:tcPr>
          <w:p w14:paraId="45224F46" w14:textId="77777777" w:rsidR="004805B4" w:rsidRDefault="004805B4" w:rsidP="00440430">
            <w:r>
              <w:t>Prioridad</w:t>
            </w:r>
          </w:p>
        </w:tc>
        <w:tc>
          <w:tcPr>
            <w:tcW w:w="6977" w:type="dxa"/>
            <w:tcMar>
              <w:top w:w="113" w:type="dxa"/>
            </w:tcMar>
          </w:tcPr>
          <w:p w14:paraId="5048046C" w14:textId="77777777" w:rsidR="004805B4" w:rsidRDefault="004805B4" w:rsidP="004805B4">
            <w:pPr>
              <w:keepNext/>
              <w:cnfStyle w:val="000000000000" w:firstRow="0" w:lastRow="0" w:firstColumn="0" w:lastColumn="0" w:oddVBand="0" w:evenVBand="0" w:oddHBand="0" w:evenHBand="0" w:firstRowFirstColumn="0" w:firstRowLastColumn="0" w:lastRowFirstColumn="0" w:lastRowLastColumn="0"/>
            </w:pPr>
            <w:r>
              <w:t>Media</w:t>
            </w:r>
          </w:p>
        </w:tc>
      </w:tr>
    </w:tbl>
    <w:p w14:paraId="1A58260C" w14:textId="515E8FFA" w:rsidR="004805B4" w:rsidRDefault="004805B4" w:rsidP="004805B4">
      <w:pPr>
        <w:pStyle w:val="Descripcin"/>
        <w:jc w:val="center"/>
      </w:pPr>
      <w:bookmarkStart w:id="70" w:name="_Toc523820254"/>
      <w:r>
        <w:t xml:space="preserve">Tabla </w:t>
      </w:r>
      <w:r w:rsidR="002478BB">
        <w:rPr>
          <w:noProof/>
        </w:rPr>
        <w:fldChar w:fldCharType="begin"/>
      </w:r>
      <w:r w:rsidR="002478BB">
        <w:rPr>
          <w:noProof/>
        </w:rPr>
        <w:instrText xml:space="preserve"> SEQ Tabla \* ARABIC </w:instrText>
      </w:r>
      <w:r w:rsidR="002478BB">
        <w:rPr>
          <w:noProof/>
        </w:rPr>
        <w:fldChar w:fldCharType="separate"/>
      </w:r>
      <w:r w:rsidR="00401A62">
        <w:rPr>
          <w:noProof/>
        </w:rPr>
        <w:t>15</w:t>
      </w:r>
      <w:r w:rsidR="002478BB">
        <w:rPr>
          <w:noProof/>
        </w:rPr>
        <w:fldChar w:fldCharType="end"/>
      </w:r>
      <w:r>
        <w:t>: Requisito funcional 5</w:t>
      </w:r>
      <w:bookmarkEnd w:id="70"/>
    </w:p>
    <w:p w14:paraId="1B4659F7" w14:textId="77777777" w:rsidR="004805B4" w:rsidRDefault="004805B4" w:rsidP="004805B4"/>
    <w:tbl>
      <w:tblPr>
        <w:tblStyle w:val="Tablanormal11"/>
        <w:tblW w:w="0" w:type="auto"/>
        <w:tblLook w:val="04A0" w:firstRow="1" w:lastRow="0" w:firstColumn="1" w:lastColumn="0" w:noHBand="0" w:noVBand="1"/>
      </w:tblPr>
      <w:tblGrid>
        <w:gridCol w:w="2233"/>
        <w:gridCol w:w="6977"/>
      </w:tblGrid>
      <w:tr w:rsidR="004805B4" w:rsidRPr="00513C27" w14:paraId="53B92F7E" w14:textId="77777777" w:rsidTr="0044043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3" w:type="dxa"/>
            <w:tcMar>
              <w:top w:w="113" w:type="dxa"/>
            </w:tcMar>
          </w:tcPr>
          <w:p w14:paraId="1E30BF93" w14:textId="77777777" w:rsidR="004805B4" w:rsidRDefault="004805B4" w:rsidP="00440430">
            <w:r>
              <w:t>Nombre</w:t>
            </w:r>
          </w:p>
        </w:tc>
        <w:tc>
          <w:tcPr>
            <w:tcW w:w="6977" w:type="dxa"/>
            <w:tcMar>
              <w:top w:w="113" w:type="dxa"/>
            </w:tcMar>
          </w:tcPr>
          <w:p w14:paraId="4F32321C" w14:textId="2A73722F" w:rsidR="004805B4" w:rsidRPr="00513C27" w:rsidRDefault="004805B4" w:rsidP="00440430">
            <w:pPr>
              <w:cnfStyle w:val="100000000000" w:firstRow="1" w:lastRow="0" w:firstColumn="0" w:lastColumn="0" w:oddVBand="0" w:evenVBand="0" w:oddHBand="0" w:evenHBand="0" w:firstRowFirstColumn="0" w:firstRowLastColumn="0" w:lastRowFirstColumn="0" w:lastRowLastColumn="0"/>
              <w:rPr>
                <w:b w:val="0"/>
              </w:rPr>
            </w:pPr>
            <w:r>
              <w:rPr>
                <w:b w:val="0"/>
              </w:rPr>
              <w:t>Borrar cita</w:t>
            </w:r>
          </w:p>
        </w:tc>
      </w:tr>
      <w:tr w:rsidR="004805B4" w14:paraId="34876005" w14:textId="77777777" w:rsidTr="004404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3" w:type="dxa"/>
            <w:tcMar>
              <w:top w:w="113" w:type="dxa"/>
            </w:tcMar>
          </w:tcPr>
          <w:p w14:paraId="025FCE04" w14:textId="77777777" w:rsidR="004805B4" w:rsidRDefault="004805B4" w:rsidP="00440430">
            <w:r>
              <w:lastRenderedPageBreak/>
              <w:t>Descripción</w:t>
            </w:r>
          </w:p>
        </w:tc>
        <w:tc>
          <w:tcPr>
            <w:tcW w:w="6977" w:type="dxa"/>
            <w:tcMar>
              <w:top w:w="113" w:type="dxa"/>
            </w:tcMar>
          </w:tcPr>
          <w:p w14:paraId="306F2FBE" w14:textId="19BE2920" w:rsidR="004805B4" w:rsidRDefault="004805B4" w:rsidP="00440430">
            <w:pPr>
              <w:cnfStyle w:val="000000100000" w:firstRow="0" w:lastRow="0" w:firstColumn="0" w:lastColumn="0" w:oddVBand="0" w:evenVBand="0" w:oddHBand="1" w:evenHBand="0" w:firstRowFirstColumn="0" w:firstRowLastColumn="0" w:lastRowFirstColumn="0" w:lastRowLastColumn="0"/>
            </w:pPr>
            <w:r w:rsidRPr="004805B4">
              <w:t>Un paciente o un médico podrá borrar una cita ya existente.</w:t>
            </w:r>
          </w:p>
        </w:tc>
      </w:tr>
      <w:tr w:rsidR="004805B4" w14:paraId="32BE6D89" w14:textId="77777777" w:rsidTr="00440430">
        <w:trPr>
          <w:trHeight w:val="510"/>
        </w:trPr>
        <w:tc>
          <w:tcPr>
            <w:cnfStyle w:val="001000000000" w:firstRow="0" w:lastRow="0" w:firstColumn="1" w:lastColumn="0" w:oddVBand="0" w:evenVBand="0" w:oddHBand="0" w:evenHBand="0" w:firstRowFirstColumn="0" w:firstRowLastColumn="0" w:lastRowFirstColumn="0" w:lastRowLastColumn="0"/>
            <w:tcW w:w="2233" w:type="dxa"/>
            <w:tcMar>
              <w:top w:w="113" w:type="dxa"/>
            </w:tcMar>
          </w:tcPr>
          <w:p w14:paraId="487B820C" w14:textId="77777777" w:rsidR="004805B4" w:rsidRDefault="004805B4" w:rsidP="00440430">
            <w:r>
              <w:t>Prioridad</w:t>
            </w:r>
          </w:p>
        </w:tc>
        <w:tc>
          <w:tcPr>
            <w:tcW w:w="6977" w:type="dxa"/>
            <w:tcMar>
              <w:top w:w="113" w:type="dxa"/>
            </w:tcMar>
          </w:tcPr>
          <w:p w14:paraId="4538E538" w14:textId="77777777" w:rsidR="004805B4" w:rsidRDefault="004805B4" w:rsidP="004805B4">
            <w:pPr>
              <w:keepNext/>
              <w:cnfStyle w:val="000000000000" w:firstRow="0" w:lastRow="0" w:firstColumn="0" w:lastColumn="0" w:oddVBand="0" w:evenVBand="0" w:oddHBand="0" w:evenHBand="0" w:firstRowFirstColumn="0" w:firstRowLastColumn="0" w:lastRowFirstColumn="0" w:lastRowLastColumn="0"/>
            </w:pPr>
            <w:r>
              <w:t>Media</w:t>
            </w:r>
          </w:p>
        </w:tc>
      </w:tr>
    </w:tbl>
    <w:p w14:paraId="74F60BD4" w14:textId="3F66FB28" w:rsidR="004805B4" w:rsidRDefault="004805B4" w:rsidP="004805B4">
      <w:pPr>
        <w:pStyle w:val="Descripcin"/>
        <w:jc w:val="center"/>
      </w:pPr>
      <w:bookmarkStart w:id="71" w:name="_Toc523820255"/>
      <w:r>
        <w:t xml:space="preserve">Tabla </w:t>
      </w:r>
      <w:r w:rsidR="002478BB">
        <w:rPr>
          <w:noProof/>
        </w:rPr>
        <w:fldChar w:fldCharType="begin"/>
      </w:r>
      <w:r w:rsidR="002478BB">
        <w:rPr>
          <w:noProof/>
        </w:rPr>
        <w:instrText xml:space="preserve"> SEQ Tabla \* ARABIC </w:instrText>
      </w:r>
      <w:r w:rsidR="002478BB">
        <w:rPr>
          <w:noProof/>
        </w:rPr>
        <w:fldChar w:fldCharType="separate"/>
      </w:r>
      <w:r w:rsidR="00401A62">
        <w:rPr>
          <w:noProof/>
        </w:rPr>
        <w:t>16</w:t>
      </w:r>
      <w:r w:rsidR="002478BB">
        <w:rPr>
          <w:noProof/>
        </w:rPr>
        <w:fldChar w:fldCharType="end"/>
      </w:r>
      <w:r>
        <w:t>: Requisito funcional 6</w:t>
      </w:r>
      <w:bookmarkEnd w:id="71"/>
    </w:p>
    <w:p w14:paraId="7DD4C1CC" w14:textId="77777777" w:rsidR="004805B4" w:rsidRDefault="004805B4" w:rsidP="004805B4"/>
    <w:tbl>
      <w:tblPr>
        <w:tblStyle w:val="Tablanormal11"/>
        <w:tblW w:w="0" w:type="auto"/>
        <w:tblLook w:val="04A0" w:firstRow="1" w:lastRow="0" w:firstColumn="1" w:lastColumn="0" w:noHBand="0" w:noVBand="1"/>
      </w:tblPr>
      <w:tblGrid>
        <w:gridCol w:w="2233"/>
        <w:gridCol w:w="6977"/>
      </w:tblGrid>
      <w:tr w:rsidR="004805B4" w:rsidRPr="00513C27" w14:paraId="0384BBE4" w14:textId="77777777" w:rsidTr="0044043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3" w:type="dxa"/>
            <w:tcMar>
              <w:top w:w="113" w:type="dxa"/>
            </w:tcMar>
          </w:tcPr>
          <w:p w14:paraId="4C782089" w14:textId="77777777" w:rsidR="004805B4" w:rsidRDefault="004805B4" w:rsidP="00440430">
            <w:r>
              <w:t>Nombre</w:t>
            </w:r>
          </w:p>
        </w:tc>
        <w:tc>
          <w:tcPr>
            <w:tcW w:w="6977" w:type="dxa"/>
            <w:tcMar>
              <w:top w:w="113" w:type="dxa"/>
            </w:tcMar>
          </w:tcPr>
          <w:p w14:paraId="3784FA57" w14:textId="5378FD52" w:rsidR="004805B4" w:rsidRPr="00513C27" w:rsidRDefault="004805B4" w:rsidP="00440430">
            <w:pPr>
              <w:cnfStyle w:val="100000000000" w:firstRow="1" w:lastRow="0" w:firstColumn="0" w:lastColumn="0" w:oddVBand="0" w:evenVBand="0" w:oddHBand="0" w:evenHBand="0" w:firstRowFirstColumn="0" w:firstRowLastColumn="0" w:lastRowFirstColumn="0" w:lastRowLastColumn="0"/>
              <w:rPr>
                <w:b w:val="0"/>
              </w:rPr>
            </w:pPr>
            <w:r>
              <w:rPr>
                <w:b w:val="0"/>
              </w:rPr>
              <w:t>Actualizar datos personales</w:t>
            </w:r>
          </w:p>
        </w:tc>
      </w:tr>
      <w:tr w:rsidR="004805B4" w14:paraId="161EC844" w14:textId="77777777" w:rsidTr="004404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3" w:type="dxa"/>
            <w:tcMar>
              <w:top w:w="113" w:type="dxa"/>
            </w:tcMar>
          </w:tcPr>
          <w:p w14:paraId="1628DCF7" w14:textId="77777777" w:rsidR="004805B4" w:rsidRDefault="004805B4" w:rsidP="00440430">
            <w:r>
              <w:t>Descripción</w:t>
            </w:r>
          </w:p>
        </w:tc>
        <w:tc>
          <w:tcPr>
            <w:tcW w:w="6977" w:type="dxa"/>
            <w:tcMar>
              <w:top w:w="113" w:type="dxa"/>
            </w:tcMar>
          </w:tcPr>
          <w:p w14:paraId="38B1BFFB" w14:textId="63686855" w:rsidR="004805B4" w:rsidRDefault="004805B4" w:rsidP="00440430">
            <w:pPr>
              <w:cnfStyle w:val="000000100000" w:firstRow="0" w:lastRow="0" w:firstColumn="0" w:lastColumn="0" w:oddVBand="0" w:evenVBand="0" w:oddHBand="1" w:evenHBand="0" w:firstRowFirstColumn="0" w:firstRowLastColumn="0" w:lastRowFirstColumn="0" w:lastRowLastColumn="0"/>
            </w:pPr>
            <w:r w:rsidRPr="004805B4">
              <w:t>Un paciente o un médico podrá cambiar su contraseña o su nombre y apellidos.</w:t>
            </w:r>
          </w:p>
        </w:tc>
      </w:tr>
      <w:tr w:rsidR="004805B4" w14:paraId="4C67EDA9" w14:textId="77777777" w:rsidTr="00440430">
        <w:trPr>
          <w:trHeight w:val="510"/>
        </w:trPr>
        <w:tc>
          <w:tcPr>
            <w:cnfStyle w:val="001000000000" w:firstRow="0" w:lastRow="0" w:firstColumn="1" w:lastColumn="0" w:oddVBand="0" w:evenVBand="0" w:oddHBand="0" w:evenHBand="0" w:firstRowFirstColumn="0" w:firstRowLastColumn="0" w:lastRowFirstColumn="0" w:lastRowLastColumn="0"/>
            <w:tcW w:w="2233" w:type="dxa"/>
            <w:tcMar>
              <w:top w:w="113" w:type="dxa"/>
            </w:tcMar>
          </w:tcPr>
          <w:p w14:paraId="35F5A881" w14:textId="77777777" w:rsidR="004805B4" w:rsidRDefault="004805B4" w:rsidP="00440430">
            <w:r>
              <w:t>Prioridad</w:t>
            </w:r>
          </w:p>
        </w:tc>
        <w:tc>
          <w:tcPr>
            <w:tcW w:w="6977" w:type="dxa"/>
            <w:tcMar>
              <w:top w:w="113" w:type="dxa"/>
            </w:tcMar>
          </w:tcPr>
          <w:p w14:paraId="2C4E2180" w14:textId="79DE25FC" w:rsidR="004805B4" w:rsidRDefault="004805B4" w:rsidP="004805B4">
            <w:pPr>
              <w:keepNext/>
              <w:cnfStyle w:val="000000000000" w:firstRow="0" w:lastRow="0" w:firstColumn="0" w:lastColumn="0" w:oddVBand="0" w:evenVBand="0" w:oddHBand="0" w:evenHBand="0" w:firstRowFirstColumn="0" w:firstRowLastColumn="0" w:lastRowFirstColumn="0" w:lastRowLastColumn="0"/>
            </w:pPr>
            <w:r>
              <w:t>Baja</w:t>
            </w:r>
          </w:p>
        </w:tc>
      </w:tr>
    </w:tbl>
    <w:p w14:paraId="661B9D8D" w14:textId="2358F438" w:rsidR="004805B4" w:rsidRDefault="004805B4" w:rsidP="004805B4">
      <w:pPr>
        <w:pStyle w:val="Descripcin"/>
        <w:jc w:val="center"/>
      </w:pPr>
      <w:bookmarkStart w:id="72" w:name="_Toc523820256"/>
      <w:r>
        <w:t xml:space="preserve">Tabla </w:t>
      </w:r>
      <w:r w:rsidR="002478BB">
        <w:rPr>
          <w:noProof/>
        </w:rPr>
        <w:fldChar w:fldCharType="begin"/>
      </w:r>
      <w:r w:rsidR="002478BB">
        <w:rPr>
          <w:noProof/>
        </w:rPr>
        <w:instrText xml:space="preserve"> SEQ Tabla \* ARABIC </w:instrText>
      </w:r>
      <w:r w:rsidR="002478BB">
        <w:rPr>
          <w:noProof/>
        </w:rPr>
        <w:fldChar w:fldCharType="separate"/>
      </w:r>
      <w:r w:rsidR="00401A62">
        <w:rPr>
          <w:noProof/>
        </w:rPr>
        <w:t>17</w:t>
      </w:r>
      <w:r w:rsidR="002478BB">
        <w:rPr>
          <w:noProof/>
        </w:rPr>
        <w:fldChar w:fldCharType="end"/>
      </w:r>
      <w:r>
        <w:t>: Requisito funcional 7</w:t>
      </w:r>
      <w:bookmarkEnd w:id="72"/>
    </w:p>
    <w:p w14:paraId="2A78471B" w14:textId="77777777" w:rsidR="004805B4" w:rsidRDefault="004805B4" w:rsidP="004805B4"/>
    <w:tbl>
      <w:tblPr>
        <w:tblStyle w:val="Tablanormal11"/>
        <w:tblW w:w="0" w:type="auto"/>
        <w:tblLook w:val="04A0" w:firstRow="1" w:lastRow="0" w:firstColumn="1" w:lastColumn="0" w:noHBand="0" w:noVBand="1"/>
      </w:tblPr>
      <w:tblGrid>
        <w:gridCol w:w="2233"/>
        <w:gridCol w:w="6977"/>
      </w:tblGrid>
      <w:tr w:rsidR="00B37640" w:rsidRPr="00513C27" w14:paraId="7309C96B" w14:textId="77777777" w:rsidTr="0044043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3" w:type="dxa"/>
            <w:tcMar>
              <w:top w:w="113" w:type="dxa"/>
            </w:tcMar>
          </w:tcPr>
          <w:p w14:paraId="424FB06B" w14:textId="77777777" w:rsidR="00B37640" w:rsidRDefault="00B37640" w:rsidP="00440430">
            <w:r>
              <w:t>Nombre</w:t>
            </w:r>
          </w:p>
        </w:tc>
        <w:tc>
          <w:tcPr>
            <w:tcW w:w="6977" w:type="dxa"/>
            <w:tcMar>
              <w:top w:w="113" w:type="dxa"/>
            </w:tcMar>
          </w:tcPr>
          <w:p w14:paraId="062FCE4B" w14:textId="6767A7CD" w:rsidR="00B37640" w:rsidRPr="00513C27" w:rsidRDefault="00B37640" w:rsidP="00440430">
            <w:pPr>
              <w:cnfStyle w:val="100000000000" w:firstRow="1" w:lastRow="0" w:firstColumn="0" w:lastColumn="0" w:oddVBand="0" w:evenVBand="0" w:oddHBand="0" w:evenHBand="0" w:firstRowFirstColumn="0" w:firstRowLastColumn="0" w:lastRowFirstColumn="0" w:lastRowLastColumn="0"/>
              <w:rPr>
                <w:b w:val="0"/>
              </w:rPr>
            </w:pPr>
            <w:r>
              <w:rPr>
                <w:b w:val="0"/>
              </w:rPr>
              <w:t>Enviar un mensaje</w:t>
            </w:r>
          </w:p>
        </w:tc>
      </w:tr>
      <w:tr w:rsidR="00B37640" w14:paraId="25DAAC42" w14:textId="77777777" w:rsidTr="004404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3" w:type="dxa"/>
            <w:tcMar>
              <w:top w:w="113" w:type="dxa"/>
            </w:tcMar>
          </w:tcPr>
          <w:p w14:paraId="5980F439" w14:textId="77777777" w:rsidR="00B37640" w:rsidRDefault="00B37640" w:rsidP="00440430">
            <w:r>
              <w:t>Descripción</w:t>
            </w:r>
          </w:p>
        </w:tc>
        <w:tc>
          <w:tcPr>
            <w:tcW w:w="6977" w:type="dxa"/>
            <w:tcMar>
              <w:top w:w="113" w:type="dxa"/>
            </w:tcMar>
          </w:tcPr>
          <w:p w14:paraId="43260D57" w14:textId="3732E4D3" w:rsidR="00B37640" w:rsidRDefault="00B37640" w:rsidP="00440430">
            <w:pPr>
              <w:cnfStyle w:val="000000100000" w:firstRow="0" w:lastRow="0" w:firstColumn="0" w:lastColumn="0" w:oddVBand="0" w:evenVBand="0" w:oddHBand="1" w:evenHBand="0" w:firstRowFirstColumn="0" w:firstRowLastColumn="0" w:lastRowFirstColumn="0" w:lastRowLastColumn="0"/>
            </w:pPr>
            <w:r w:rsidRPr="00B37640">
              <w:t>Un paciente o un médico podrán enviar un mensaje.</w:t>
            </w:r>
          </w:p>
        </w:tc>
      </w:tr>
      <w:tr w:rsidR="00B37640" w14:paraId="5F87749C" w14:textId="77777777" w:rsidTr="00440430">
        <w:trPr>
          <w:trHeight w:val="510"/>
        </w:trPr>
        <w:tc>
          <w:tcPr>
            <w:cnfStyle w:val="001000000000" w:firstRow="0" w:lastRow="0" w:firstColumn="1" w:lastColumn="0" w:oddVBand="0" w:evenVBand="0" w:oddHBand="0" w:evenHBand="0" w:firstRowFirstColumn="0" w:firstRowLastColumn="0" w:lastRowFirstColumn="0" w:lastRowLastColumn="0"/>
            <w:tcW w:w="2233" w:type="dxa"/>
            <w:tcMar>
              <w:top w:w="113" w:type="dxa"/>
            </w:tcMar>
          </w:tcPr>
          <w:p w14:paraId="510F17CC" w14:textId="77777777" w:rsidR="00B37640" w:rsidRDefault="00B37640" w:rsidP="00440430">
            <w:r>
              <w:t>Prioridad</w:t>
            </w:r>
          </w:p>
        </w:tc>
        <w:tc>
          <w:tcPr>
            <w:tcW w:w="6977" w:type="dxa"/>
            <w:tcMar>
              <w:top w:w="113" w:type="dxa"/>
            </w:tcMar>
          </w:tcPr>
          <w:p w14:paraId="4B10D350" w14:textId="6A6F6032" w:rsidR="00B37640" w:rsidRDefault="00B37640" w:rsidP="00B37640">
            <w:pPr>
              <w:keepNext/>
              <w:tabs>
                <w:tab w:val="left" w:pos="1136"/>
              </w:tabs>
              <w:cnfStyle w:val="000000000000" w:firstRow="0" w:lastRow="0" w:firstColumn="0" w:lastColumn="0" w:oddVBand="0" w:evenVBand="0" w:oddHBand="0" w:evenHBand="0" w:firstRowFirstColumn="0" w:firstRowLastColumn="0" w:lastRowFirstColumn="0" w:lastRowLastColumn="0"/>
            </w:pPr>
            <w:r>
              <w:t>Alta</w:t>
            </w:r>
          </w:p>
        </w:tc>
      </w:tr>
    </w:tbl>
    <w:p w14:paraId="387A2E51" w14:textId="3DF6C2DE" w:rsidR="00B37640" w:rsidRDefault="00B37640" w:rsidP="00B37640">
      <w:pPr>
        <w:pStyle w:val="Descripcin"/>
        <w:jc w:val="center"/>
      </w:pPr>
      <w:bookmarkStart w:id="73" w:name="_Toc523820257"/>
      <w:r>
        <w:t xml:space="preserve">Tabla </w:t>
      </w:r>
      <w:r w:rsidR="002478BB">
        <w:rPr>
          <w:noProof/>
        </w:rPr>
        <w:fldChar w:fldCharType="begin"/>
      </w:r>
      <w:r w:rsidR="002478BB">
        <w:rPr>
          <w:noProof/>
        </w:rPr>
        <w:instrText xml:space="preserve"> SEQ Tabla \* ARABIC </w:instrText>
      </w:r>
      <w:r w:rsidR="002478BB">
        <w:rPr>
          <w:noProof/>
        </w:rPr>
        <w:fldChar w:fldCharType="separate"/>
      </w:r>
      <w:r w:rsidR="00401A62">
        <w:rPr>
          <w:noProof/>
        </w:rPr>
        <w:t>18</w:t>
      </w:r>
      <w:r w:rsidR="002478BB">
        <w:rPr>
          <w:noProof/>
        </w:rPr>
        <w:fldChar w:fldCharType="end"/>
      </w:r>
      <w:r>
        <w:t>: Requisito funcional 8</w:t>
      </w:r>
      <w:bookmarkEnd w:id="73"/>
    </w:p>
    <w:p w14:paraId="0C41B68F" w14:textId="77777777" w:rsidR="00B37640" w:rsidRDefault="00B37640" w:rsidP="00B37640"/>
    <w:p w14:paraId="50053875" w14:textId="77777777" w:rsidR="00B37640" w:rsidRDefault="00B37640" w:rsidP="00B37640"/>
    <w:tbl>
      <w:tblPr>
        <w:tblStyle w:val="Tablanormal11"/>
        <w:tblW w:w="0" w:type="auto"/>
        <w:tblLook w:val="04A0" w:firstRow="1" w:lastRow="0" w:firstColumn="1" w:lastColumn="0" w:noHBand="0" w:noVBand="1"/>
      </w:tblPr>
      <w:tblGrid>
        <w:gridCol w:w="2233"/>
        <w:gridCol w:w="6977"/>
      </w:tblGrid>
      <w:tr w:rsidR="00B37640" w:rsidRPr="00513C27" w14:paraId="04D3B473" w14:textId="77777777" w:rsidTr="0044043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3" w:type="dxa"/>
            <w:tcMar>
              <w:top w:w="113" w:type="dxa"/>
            </w:tcMar>
          </w:tcPr>
          <w:p w14:paraId="6D855A9F" w14:textId="77777777" w:rsidR="00B37640" w:rsidRDefault="00B37640" w:rsidP="00440430">
            <w:r>
              <w:t>Nombre</w:t>
            </w:r>
          </w:p>
        </w:tc>
        <w:tc>
          <w:tcPr>
            <w:tcW w:w="6977" w:type="dxa"/>
            <w:tcMar>
              <w:top w:w="113" w:type="dxa"/>
            </w:tcMar>
          </w:tcPr>
          <w:p w14:paraId="2FF27DE0" w14:textId="78C3A932" w:rsidR="00B37640" w:rsidRPr="00513C27" w:rsidRDefault="00B37640" w:rsidP="00440430">
            <w:pPr>
              <w:cnfStyle w:val="100000000000" w:firstRow="1" w:lastRow="0" w:firstColumn="0" w:lastColumn="0" w:oddVBand="0" w:evenVBand="0" w:oddHBand="0" w:evenHBand="0" w:firstRowFirstColumn="0" w:firstRowLastColumn="0" w:lastRowFirstColumn="0" w:lastRowLastColumn="0"/>
              <w:rPr>
                <w:b w:val="0"/>
              </w:rPr>
            </w:pPr>
            <w:r>
              <w:rPr>
                <w:b w:val="0"/>
              </w:rPr>
              <w:t>Ver mensajes</w:t>
            </w:r>
          </w:p>
        </w:tc>
      </w:tr>
      <w:tr w:rsidR="00B37640" w14:paraId="730B82B3" w14:textId="77777777" w:rsidTr="004404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3" w:type="dxa"/>
            <w:tcMar>
              <w:top w:w="113" w:type="dxa"/>
            </w:tcMar>
          </w:tcPr>
          <w:p w14:paraId="48BE4A7C" w14:textId="77777777" w:rsidR="00B37640" w:rsidRDefault="00B37640" w:rsidP="00440430">
            <w:r>
              <w:t>Descripción</w:t>
            </w:r>
          </w:p>
        </w:tc>
        <w:tc>
          <w:tcPr>
            <w:tcW w:w="6977" w:type="dxa"/>
            <w:tcMar>
              <w:top w:w="113" w:type="dxa"/>
            </w:tcMar>
          </w:tcPr>
          <w:p w14:paraId="473C656B" w14:textId="346D539A" w:rsidR="00B37640" w:rsidRDefault="00B37640" w:rsidP="00440430">
            <w:pPr>
              <w:cnfStyle w:val="000000100000" w:firstRow="0" w:lastRow="0" w:firstColumn="0" w:lastColumn="0" w:oddVBand="0" w:evenVBand="0" w:oddHBand="1" w:evenHBand="0" w:firstRowFirstColumn="0" w:firstRowLastColumn="0" w:lastRowFirstColumn="0" w:lastRowLastColumn="0"/>
            </w:pPr>
            <w:r w:rsidRPr="00B37640">
              <w:t>Un paciente o un médico podrán ver sus mensajes recibidos o los enviados.</w:t>
            </w:r>
          </w:p>
        </w:tc>
      </w:tr>
      <w:tr w:rsidR="00B37640" w14:paraId="7B270FFF" w14:textId="77777777" w:rsidTr="00440430">
        <w:trPr>
          <w:trHeight w:val="510"/>
        </w:trPr>
        <w:tc>
          <w:tcPr>
            <w:cnfStyle w:val="001000000000" w:firstRow="0" w:lastRow="0" w:firstColumn="1" w:lastColumn="0" w:oddVBand="0" w:evenVBand="0" w:oddHBand="0" w:evenHBand="0" w:firstRowFirstColumn="0" w:firstRowLastColumn="0" w:lastRowFirstColumn="0" w:lastRowLastColumn="0"/>
            <w:tcW w:w="2233" w:type="dxa"/>
            <w:tcMar>
              <w:top w:w="113" w:type="dxa"/>
            </w:tcMar>
          </w:tcPr>
          <w:p w14:paraId="1BA1FC26" w14:textId="77777777" w:rsidR="00B37640" w:rsidRDefault="00B37640" w:rsidP="00440430">
            <w:r>
              <w:t>Prioridad</w:t>
            </w:r>
          </w:p>
        </w:tc>
        <w:tc>
          <w:tcPr>
            <w:tcW w:w="6977" w:type="dxa"/>
            <w:tcMar>
              <w:top w:w="113" w:type="dxa"/>
            </w:tcMar>
          </w:tcPr>
          <w:p w14:paraId="3052FFAB" w14:textId="77777777" w:rsidR="00B37640" w:rsidRDefault="00B37640" w:rsidP="00B37640">
            <w:pPr>
              <w:keepNext/>
              <w:tabs>
                <w:tab w:val="left" w:pos="1136"/>
              </w:tabs>
              <w:cnfStyle w:val="000000000000" w:firstRow="0" w:lastRow="0" w:firstColumn="0" w:lastColumn="0" w:oddVBand="0" w:evenVBand="0" w:oddHBand="0" w:evenHBand="0" w:firstRowFirstColumn="0" w:firstRowLastColumn="0" w:lastRowFirstColumn="0" w:lastRowLastColumn="0"/>
            </w:pPr>
            <w:r>
              <w:t>Alta</w:t>
            </w:r>
          </w:p>
        </w:tc>
      </w:tr>
    </w:tbl>
    <w:p w14:paraId="7353B64B" w14:textId="5482EB05" w:rsidR="00B37640" w:rsidRDefault="00B37640" w:rsidP="00B37640">
      <w:pPr>
        <w:pStyle w:val="Descripcin"/>
        <w:jc w:val="center"/>
      </w:pPr>
      <w:bookmarkStart w:id="74" w:name="_Toc523820258"/>
      <w:r>
        <w:t xml:space="preserve">Tabla </w:t>
      </w:r>
      <w:r w:rsidR="002478BB">
        <w:rPr>
          <w:noProof/>
        </w:rPr>
        <w:fldChar w:fldCharType="begin"/>
      </w:r>
      <w:r w:rsidR="002478BB">
        <w:rPr>
          <w:noProof/>
        </w:rPr>
        <w:instrText xml:space="preserve"> SEQ Tabla \* ARABIC </w:instrText>
      </w:r>
      <w:r w:rsidR="002478BB">
        <w:rPr>
          <w:noProof/>
        </w:rPr>
        <w:fldChar w:fldCharType="separate"/>
      </w:r>
      <w:r w:rsidR="00401A62">
        <w:rPr>
          <w:noProof/>
        </w:rPr>
        <w:t>19</w:t>
      </w:r>
      <w:r w:rsidR="002478BB">
        <w:rPr>
          <w:noProof/>
        </w:rPr>
        <w:fldChar w:fldCharType="end"/>
      </w:r>
      <w:r>
        <w:t>: Requisito funcional 9</w:t>
      </w:r>
      <w:bookmarkEnd w:id="74"/>
    </w:p>
    <w:p w14:paraId="7F1D65E6" w14:textId="77777777" w:rsidR="00B37640" w:rsidRDefault="00B37640" w:rsidP="00B37640"/>
    <w:tbl>
      <w:tblPr>
        <w:tblStyle w:val="Tablanormal11"/>
        <w:tblW w:w="0" w:type="auto"/>
        <w:tblLook w:val="04A0" w:firstRow="1" w:lastRow="0" w:firstColumn="1" w:lastColumn="0" w:noHBand="0" w:noVBand="1"/>
      </w:tblPr>
      <w:tblGrid>
        <w:gridCol w:w="2233"/>
        <w:gridCol w:w="6977"/>
      </w:tblGrid>
      <w:tr w:rsidR="00B37640" w:rsidRPr="00513C27" w14:paraId="0406BB92" w14:textId="77777777" w:rsidTr="0044043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3" w:type="dxa"/>
            <w:tcMar>
              <w:top w:w="113" w:type="dxa"/>
            </w:tcMar>
          </w:tcPr>
          <w:p w14:paraId="61A0C447" w14:textId="77777777" w:rsidR="00B37640" w:rsidRDefault="00B37640" w:rsidP="00440430">
            <w:r>
              <w:lastRenderedPageBreak/>
              <w:t>Nombre</w:t>
            </w:r>
          </w:p>
        </w:tc>
        <w:tc>
          <w:tcPr>
            <w:tcW w:w="6977" w:type="dxa"/>
            <w:tcMar>
              <w:top w:w="113" w:type="dxa"/>
            </w:tcMar>
          </w:tcPr>
          <w:p w14:paraId="6F96B766" w14:textId="46A051CC" w:rsidR="00B37640" w:rsidRPr="00513C27" w:rsidRDefault="00B37640" w:rsidP="00440430">
            <w:pPr>
              <w:cnfStyle w:val="100000000000" w:firstRow="1" w:lastRow="0" w:firstColumn="0" w:lastColumn="0" w:oddVBand="0" w:evenVBand="0" w:oddHBand="0" w:evenHBand="0" w:firstRowFirstColumn="0" w:firstRowLastColumn="0" w:lastRowFirstColumn="0" w:lastRowLastColumn="0"/>
              <w:rPr>
                <w:b w:val="0"/>
              </w:rPr>
            </w:pPr>
            <w:r>
              <w:rPr>
                <w:b w:val="0"/>
              </w:rPr>
              <w:t>Borrar un mensaje</w:t>
            </w:r>
          </w:p>
        </w:tc>
      </w:tr>
      <w:tr w:rsidR="00B37640" w14:paraId="7DBAB341" w14:textId="77777777" w:rsidTr="004404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3" w:type="dxa"/>
            <w:tcMar>
              <w:top w:w="113" w:type="dxa"/>
            </w:tcMar>
          </w:tcPr>
          <w:p w14:paraId="115678BA" w14:textId="77777777" w:rsidR="00B37640" w:rsidRDefault="00B37640" w:rsidP="00440430">
            <w:r>
              <w:t>Descripción</w:t>
            </w:r>
          </w:p>
        </w:tc>
        <w:tc>
          <w:tcPr>
            <w:tcW w:w="6977" w:type="dxa"/>
            <w:tcMar>
              <w:top w:w="113" w:type="dxa"/>
            </w:tcMar>
          </w:tcPr>
          <w:p w14:paraId="3D624340" w14:textId="3C5BD2E0" w:rsidR="00B37640" w:rsidRDefault="00B37640" w:rsidP="00440430">
            <w:pPr>
              <w:cnfStyle w:val="000000100000" w:firstRow="0" w:lastRow="0" w:firstColumn="0" w:lastColumn="0" w:oddVBand="0" w:evenVBand="0" w:oddHBand="1" w:evenHBand="0" w:firstRowFirstColumn="0" w:firstRowLastColumn="0" w:lastRowFirstColumn="0" w:lastRowLastColumn="0"/>
            </w:pPr>
            <w:r w:rsidRPr="00B37640">
              <w:t>Un paciente o un médico podrán borrar sus mensajes enviados.</w:t>
            </w:r>
          </w:p>
        </w:tc>
      </w:tr>
      <w:tr w:rsidR="00B37640" w14:paraId="213B03C2" w14:textId="77777777" w:rsidTr="00440430">
        <w:trPr>
          <w:trHeight w:val="510"/>
        </w:trPr>
        <w:tc>
          <w:tcPr>
            <w:cnfStyle w:val="001000000000" w:firstRow="0" w:lastRow="0" w:firstColumn="1" w:lastColumn="0" w:oddVBand="0" w:evenVBand="0" w:oddHBand="0" w:evenHBand="0" w:firstRowFirstColumn="0" w:firstRowLastColumn="0" w:lastRowFirstColumn="0" w:lastRowLastColumn="0"/>
            <w:tcW w:w="2233" w:type="dxa"/>
            <w:tcMar>
              <w:top w:w="113" w:type="dxa"/>
            </w:tcMar>
          </w:tcPr>
          <w:p w14:paraId="7E7BCFFA" w14:textId="77777777" w:rsidR="00B37640" w:rsidRDefault="00B37640" w:rsidP="00440430">
            <w:r>
              <w:t>Prioridad</w:t>
            </w:r>
          </w:p>
        </w:tc>
        <w:tc>
          <w:tcPr>
            <w:tcW w:w="6977" w:type="dxa"/>
            <w:tcMar>
              <w:top w:w="113" w:type="dxa"/>
            </w:tcMar>
          </w:tcPr>
          <w:p w14:paraId="6EE6A453" w14:textId="77777777" w:rsidR="00B37640" w:rsidRDefault="00B37640" w:rsidP="00B37640">
            <w:pPr>
              <w:keepNext/>
              <w:tabs>
                <w:tab w:val="left" w:pos="1136"/>
              </w:tabs>
              <w:cnfStyle w:val="000000000000" w:firstRow="0" w:lastRow="0" w:firstColumn="0" w:lastColumn="0" w:oddVBand="0" w:evenVBand="0" w:oddHBand="0" w:evenHBand="0" w:firstRowFirstColumn="0" w:firstRowLastColumn="0" w:lastRowFirstColumn="0" w:lastRowLastColumn="0"/>
            </w:pPr>
            <w:r>
              <w:t>Alta</w:t>
            </w:r>
          </w:p>
        </w:tc>
      </w:tr>
    </w:tbl>
    <w:p w14:paraId="25DB1AD2" w14:textId="756C7DBC" w:rsidR="00B37640" w:rsidRDefault="00B37640" w:rsidP="00B37640">
      <w:pPr>
        <w:pStyle w:val="Descripcin"/>
        <w:jc w:val="center"/>
      </w:pPr>
      <w:bookmarkStart w:id="75" w:name="_Toc523820259"/>
      <w:r>
        <w:t xml:space="preserve">Tabla </w:t>
      </w:r>
      <w:r w:rsidR="002478BB">
        <w:rPr>
          <w:noProof/>
        </w:rPr>
        <w:fldChar w:fldCharType="begin"/>
      </w:r>
      <w:r w:rsidR="002478BB">
        <w:rPr>
          <w:noProof/>
        </w:rPr>
        <w:instrText xml:space="preserve"> SEQ Tabla \* ARABIC </w:instrText>
      </w:r>
      <w:r w:rsidR="002478BB">
        <w:rPr>
          <w:noProof/>
        </w:rPr>
        <w:fldChar w:fldCharType="separate"/>
      </w:r>
      <w:r w:rsidR="00401A62">
        <w:rPr>
          <w:noProof/>
        </w:rPr>
        <w:t>20</w:t>
      </w:r>
      <w:r w:rsidR="002478BB">
        <w:rPr>
          <w:noProof/>
        </w:rPr>
        <w:fldChar w:fldCharType="end"/>
      </w:r>
      <w:r>
        <w:t>: Requisito funcional 10</w:t>
      </w:r>
      <w:bookmarkEnd w:id="75"/>
    </w:p>
    <w:p w14:paraId="49141AE1" w14:textId="77777777" w:rsidR="00B37640" w:rsidRPr="00B37640" w:rsidRDefault="00B37640" w:rsidP="00B37640"/>
    <w:p w14:paraId="18395F69" w14:textId="77D9CBD1" w:rsidR="00F27373" w:rsidRDefault="00F27373" w:rsidP="00FC1971">
      <w:pPr>
        <w:pStyle w:val="Ttulo2"/>
      </w:pPr>
      <w:bookmarkStart w:id="76" w:name="_Toc523912109"/>
      <w:bookmarkStart w:id="77" w:name="_Toc523913057"/>
      <w:r>
        <w:t>Requisitos no funcionales</w:t>
      </w:r>
      <w:bookmarkEnd w:id="76"/>
      <w:bookmarkEnd w:id="77"/>
    </w:p>
    <w:p w14:paraId="04C5F0B8" w14:textId="5C2BED12" w:rsidR="000339FB" w:rsidRPr="000339FB" w:rsidRDefault="000339FB" w:rsidP="000339FB">
      <w:pPr>
        <w:rPr>
          <w:rFonts w:ascii="Times New Roman" w:hAnsi="Times New Roman" w:cs="Times New Roman"/>
          <w:lang w:val="es-ES_tradnl" w:eastAsia="es-ES_tradnl"/>
        </w:rPr>
      </w:pPr>
      <w:r w:rsidRPr="000339FB">
        <w:rPr>
          <w:shd w:val="clear" w:color="auto" w:fill="FFFFFF"/>
          <w:lang w:val="es-ES_tradnl" w:eastAsia="es-ES_tradnl"/>
        </w:rPr>
        <w:t xml:space="preserve">Son aquellos requerimientos que no se refieren directamente a las funciones específicas que entrega el sistema, sino a las propiedades emergentes de éste como la fiabilidad, la respuesta en el tiempo y la capacidad de almacenamiento. De forma alternativa, definen las restricciones del sistema como la capacidad de los dispositivos de entrada/salida y la representación de datos que se utiliza en la </w:t>
      </w:r>
      <w:r w:rsidR="002478BB" w:rsidRPr="000339FB">
        <w:rPr>
          <w:shd w:val="clear" w:color="auto" w:fill="FFFFFF"/>
          <w:lang w:val="es-ES_tradnl" w:eastAsia="es-ES_tradnl"/>
        </w:rPr>
        <w:t>interfaz</w:t>
      </w:r>
      <w:r w:rsidRPr="000339FB">
        <w:rPr>
          <w:shd w:val="clear" w:color="auto" w:fill="FFFFFF"/>
          <w:lang w:val="es-ES_tradnl" w:eastAsia="es-ES_tradnl"/>
        </w:rPr>
        <w:t xml:space="preserve"> del sistema.</w:t>
      </w:r>
    </w:p>
    <w:p w14:paraId="2358024E" w14:textId="7DD7E36F" w:rsidR="00B37640" w:rsidRDefault="00E20807" w:rsidP="00E20807">
      <w:r>
        <w:t xml:space="preserve">Los requisitos no funcionales también se muestran en tablas </w:t>
      </w:r>
      <w:r w:rsidR="009A4CB4">
        <w:t>donde aparece el nombre, descripción y prioridad de cada requisito.</w:t>
      </w:r>
    </w:p>
    <w:p w14:paraId="2EEE6474" w14:textId="77777777" w:rsidR="009A4CB4" w:rsidRPr="00B37640" w:rsidRDefault="009A4CB4" w:rsidP="00E20807"/>
    <w:tbl>
      <w:tblPr>
        <w:tblStyle w:val="Tablanormal11"/>
        <w:tblW w:w="0" w:type="auto"/>
        <w:tblLook w:val="04A0" w:firstRow="1" w:lastRow="0" w:firstColumn="1" w:lastColumn="0" w:noHBand="0" w:noVBand="1"/>
      </w:tblPr>
      <w:tblGrid>
        <w:gridCol w:w="2233"/>
        <w:gridCol w:w="6977"/>
      </w:tblGrid>
      <w:tr w:rsidR="009A4CB4" w:rsidRPr="00513C27" w14:paraId="281F4009" w14:textId="77777777" w:rsidTr="0044043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3" w:type="dxa"/>
            <w:tcMar>
              <w:top w:w="113" w:type="dxa"/>
            </w:tcMar>
          </w:tcPr>
          <w:p w14:paraId="21315477" w14:textId="77777777" w:rsidR="009A4CB4" w:rsidRDefault="009A4CB4" w:rsidP="00440430">
            <w:r>
              <w:t>Nombre</w:t>
            </w:r>
          </w:p>
        </w:tc>
        <w:tc>
          <w:tcPr>
            <w:tcW w:w="6977" w:type="dxa"/>
            <w:tcMar>
              <w:top w:w="113" w:type="dxa"/>
            </w:tcMar>
          </w:tcPr>
          <w:p w14:paraId="7C822701" w14:textId="64B73B76" w:rsidR="009A4CB4" w:rsidRPr="00513C27" w:rsidRDefault="009A4CB4" w:rsidP="00440430">
            <w:pPr>
              <w:cnfStyle w:val="100000000000" w:firstRow="1" w:lastRow="0" w:firstColumn="0" w:lastColumn="0" w:oddVBand="0" w:evenVBand="0" w:oddHBand="0" w:evenHBand="0" w:firstRowFirstColumn="0" w:firstRowLastColumn="0" w:lastRowFirstColumn="0" w:lastRowLastColumn="0"/>
              <w:rPr>
                <w:b w:val="0"/>
              </w:rPr>
            </w:pPr>
            <w:r>
              <w:rPr>
                <w:b w:val="0"/>
              </w:rPr>
              <w:t>Seguridad</w:t>
            </w:r>
          </w:p>
        </w:tc>
      </w:tr>
      <w:tr w:rsidR="009A4CB4" w14:paraId="078B35E1" w14:textId="77777777" w:rsidTr="004404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3" w:type="dxa"/>
            <w:tcMar>
              <w:top w:w="113" w:type="dxa"/>
            </w:tcMar>
          </w:tcPr>
          <w:p w14:paraId="51E857AF" w14:textId="77777777" w:rsidR="009A4CB4" w:rsidRDefault="009A4CB4" w:rsidP="00440430">
            <w:r>
              <w:t>Descripción</w:t>
            </w:r>
          </w:p>
        </w:tc>
        <w:tc>
          <w:tcPr>
            <w:tcW w:w="6977" w:type="dxa"/>
            <w:tcMar>
              <w:top w:w="113" w:type="dxa"/>
            </w:tcMar>
          </w:tcPr>
          <w:p w14:paraId="4614ADEF" w14:textId="1152AA73" w:rsidR="009A4CB4" w:rsidRDefault="009A4CB4" w:rsidP="00F63A40">
            <w:pPr>
              <w:pStyle w:val="Prrafodelista"/>
              <w:numPr>
                <w:ilvl w:val="0"/>
                <w:numId w:val="11"/>
              </w:numPr>
              <w:cnfStyle w:val="000000100000" w:firstRow="0" w:lastRow="0" w:firstColumn="0" w:lastColumn="0" w:oddVBand="0" w:evenVBand="0" w:oddHBand="1" w:evenHBand="0" w:firstRowFirstColumn="0" w:firstRowLastColumn="0" w:lastRowFirstColumn="0" w:lastRowLastColumn="0"/>
            </w:pPr>
            <w:r w:rsidRPr="00F63A40">
              <w:t xml:space="preserve">La aplicación </w:t>
            </w:r>
            <w:r w:rsidR="00E35A85" w:rsidRPr="00F63A40">
              <w:t xml:space="preserve">al trabajar con datos muy sensibles debe garantizar la protección </w:t>
            </w:r>
            <w:r w:rsidR="00F63A40">
              <w:t xml:space="preserve">e integridad </w:t>
            </w:r>
            <w:r w:rsidR="00E35A85" w:rsidRPr="00F63A40">
              <w:t>de esos datos.</w:t>
            </w:r>
          </w:p>
          <w:p w14:paraId="5978BA2D" w14:textId="36911CD4" w:rsidR="00F63A40" w:rsidRPr="00F63A40" w:rsidRDefault="00F63A40" w:rsidP="00F63A40">
            <w:pPr>
              <w:pStyle w:val="Prrafodelista"/>
              <w:numPr>
                <w:ilvl w:val="0"/>
                <w:numId w:val="11"/>
              </w:numPr>
              <w:cnfStyle w:val="000000100000" w:firstRow="0" w:lastRow="0" w:firstColumn="0" w:lastColumn="0" w:oddVBand="0" w:evenVBand="0" w:oddHBand="1" w:evenHBand="0" w:firstRowFirstColumn="0" w:firstRowLastColumn="0" w:lastRowFirstColumn="0" w:lastRowLastColumn="0"/>
            </w:pPr>
            <w:r>
              <w:t>El sistema debe trabajar con las versiones más actualizadas de algoritmos de cifrado para asegurarse que no tengan vulnerabilidades.</w:t>
            </w:r>
          </w:p>
        </w:tc>
      </w:tr>
      <w:tr w:rsidR="009A4CB4" w14:paraId="3CEB6E2C" w14:textId="77777777" w:rsidTr="00440430">
        <w:trPr>
          <w:trHeight w:val="510"/>
        </w:trPr>
        <w:tc>
          <w:tcPr>
            <w:cnfStyle w:val="001000000000" w:firstRow="0" w:lastRow="0" w:firstColumn="1" w:lastColumn="0" w:oddVBand="0" w:evenVBand="0" w:oddHBand="0" w:evenHBand="0" w:firstRowFirstColumn="0" w:firstRowLastColumn="0" w:lastRowFirstColumn="0" w:lastRowLastColumn="0"/>
            <w:tcW w:w="2233" w:type="dxa"/>
            <w:tcMar>
              <w:top w:w="113" w:type="dxa"/>
            </w:tcMar>
          </w:tcPr>
          <w:p w14:paraId="029EB0F0" w14:textId="77777777" w:rsidR="009A4CB4" w:rsidRDefault="009A4CB4" w:rsidP="00440430">
            <w:r>
              <w:t>Prioridad</w:t>
            </w:r>
          </w:p>
        </w:tc>
        <w:tc>
          <w:tcPr>
            <w:tcW w:w="6977" w:type="dxa"/>
            <w:tcMar>
              <w:top w:w="113" w:type="dxa"/>
            </w:tcMar>
          </w:tcPr>
          <w:p w14:paraId="1CF6A382" w14:textId="77777777" w:rsidR="009A4CB4" w:rsidRDefault="009A4CB4" w:rsidP="00E35A85">
            <w:pPr>
              <w:keepNext/>
              <w:tabs>
                <w:tab w:val="left" w:pos="1136"/>
              </w:tabs>
              <w:cnfStyle w:val="000000000000" w:firstRow="0" w:lastRow="0" w:firstColumn="0" w:lastColumn="0" w:oddVBand="0" w:evenVBand="0" w:oddHBand="0" w:evenHBand="0" w:firstRowFirstColumn="0" w:firstRowLastColumn="0" w:lastRowFirstColumn="0" w:lastRowLastColumn="0"/>
            </w:pPr>
            <w:r>
              <w:t>Alta</w:t>
            </w:r>
          </w:p>
        </w:tc>
      </w:tr>
    </w:tbl>
    <w:p w14:paraId="1E80B68B" w14:textId="62C5129C" w:rsidR="004E2B51" w:rsidRDefault="00E35A85" w:rsidP="00E35A85">
      <w:pPr>
        <w:pStyle w:val="Descripcin"/>
        <w:jc w:val="center"/>
      </w:pPr>
      <w:bookmarkStart w:id="78" w:name="_Toc523820260"/>
      <w:r>
        <w:t xml:space="preserve">Tabla </w:t>
      </w:r>
      <w:r w:rsidR="002478BB">
        <w:rPr>
          <w:noProof/>
        </w:rPr>
        <w:fldChar w:fldCharType="begin"/>
      </w:r>
      <w:r w:rsidR="002478BB">
        <w:rPr>
          <w:noProof/>
        </w:rPr>
        <w:instrText xml:space="preserve"> SEQ Tabla \* ARABIC </w:instrText>
      </w:r>
      <w:r w:rsidR="002478BB">
        <w:rPr>
          <w:noProof/>
        </w:rPr>
        <w:fldChar w:fldCharType="separate"/>
      </w:r>
      <w:r w:rsidR="00401A62">
        <w:rPr>
          <w:noProof/>
        </w:rPr>
        <w:t>21</w:t>
      </w:r>
      <w:r w:rsidR="002478BB">
        <w:rPr>
          <w:noProof/>
        </w:rPr>
        <w:fldChar w:fldCharType="end"/>
      </w:r>
      <w:r>
        <w:t>: Requisito no funcional 1</w:t>
      </w:r>
      <w:bookmarkEnd w:id="78"/>
    </w:p>
    <w:p w14:paraId="73DDA69D" w14:textId="77777777" w:rsidR="00E35A85" w:rsidRDefault="00E35A85" w:rsidP="00E35A85"/>
    <w:tbl>
      <w:tblPr>
        <w:tblStyle w:val="Tablanormal11"/>
        <w:tblW w:w="0" w:type="auto"/>
        <w:tblLook w:val="04A0" w:firstRow="1" w:lastRow="0" w:firstColumn="1" w:lastColumn="0" w:noHBand="0" w:noVBand="1"/>
      </w:tblPr>
      <w:tblGrid>
        <w:gridCol w:w="2233"/>
        <w:gridCol w:w="6977"/>
      </w:tblGrid>
      <w:tr w:rsidR="00E35A85" w:rsidRPr="00513C27" w14:paraId="220112EC" w14:textId="77777777" w:rsidTr="0044043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3" w:type="dxa"/>
            <w:tcMar>
              <w:top w:w="113" w:type="dxa"/>
            </w:tcMar>
          </w:tcPr>
          <w:p w14:paraId="56821EF1" w14:textId="77777777" w:rsidR="00E35A85" w:rsidRDefault="00E35A85" w:rsidP="00440430">
            <w:r>
              <w:lastRenderedPageBreak/>
              <w:t>Nombre</w:t>
            </w:r>
          </w:p>
        </w:tc>
        <w:tc>
          <w:tcPr>
            <w:tcW w:w="6977" w:type="dxa"/>
            <w:tcMar>
              <w:top w:w="113" w:type="dxa"/>
            </w:tcMar>
          </w:tcPr>
          <w:p w14:paraId="58E9F24B" w14:textId="5A9AA724" w:rsidR="00E35A85" w:rsidRPr="00513C27" w:rsidRDefault="00E35A85" w:rsidP="00440430">
            <w:pPr>
              <w:cnfStyle w:val="100000000000" w:firstRow="1" w:lastRow="0" w:firstColumn="0" w:lastColumn="0" w:oddVBand="0" w:evenVBand="0" w:oddHBand="0" w:evenHBand="0" w:firstRowFirstColumn="0" w:firstRowLastColumn="0" w:lastRowFirstColumn="0" w:lastRowLastColumn="0"/>
              <w:rPr>
                <w:b w:val="0"/>
              </w:rPr>
            </w:pPr>
            <w:r>
              <w:rPr>
                <w:b w:val="0"/>
              </w:rPr>
              <w:t>Eficiencia</w:t>
            </w:r>
          </w:p>
        </w:tc>
      </w:tr>
      <w:tr w:rsidR="00E35A85" w14:paraId="4720014A" w14:textId="77777777" w:rsidTr="004404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3" w:type="dxa"/>
            <w:tcMar>
              <w:top w:w="113" w:type="dxa"/>
            </w:tcMar>
          </w:tcPr>
          <w:p w14:paraId="1E3F9BE3" w14:textId="77777777" w:rsidR="00E35A85" w:rsidRDefault="00E35A85" w:rsidP="00440430">
            <w:r>
              <w:t>Descripción</w:t>
            </w:r>
          </w:p>
        </w:tc>
        <w:tc>
          <w:tcPr>
            <w:tcW w:w="6977" w:type="dxa"/>
            <w:tcMar>
              <w:top w:w="113" w:type="dxa"/>
            </w:tcMar>
          </w:tcPr>
          <w:p w14:paraId="0AFFECF5" w14:textId="77777777" w:rsidR="00F63A40" w:rsidRPr="00F63A40" w:rsidRDefault="00F63A40" w:rsidP="00F63A40">
            <w:pPr>
              <w:pStyle w:val="Prrafodelista"/>
              <w:numPr>
                <w:ilvl w:val="0"/>
                <w:numId w:val="12"/>
              </w:numPr>
              <w:cnfStyle w:val="000000100000" w:firstRow="0" w:lastRow="0" w:firstColumn="0" w:lastColumn="0" w:oddVBand="0" w:evenVBand="0" w:oddHBand="1" w:evenHBand="0" w:firstRowFirstColumn="0" w:firstRowLastColumn="0" w:lastRowFirstColumn="0" w:lastRowLastColumn="0"/>
            </w:pPr>
            <w:r w:rsidRPr="00F63A40">
              <w:t>Toda funcionalidad del sistema y transacción de negocio debe responder al usuario en menos de 5 segundos.</w:t>
            </w:r>
          </w:p>
          <w:p w14:paraId="094C1721" w14:textId="0CD82B35" w:rsidR="00E35A85" w:rsidRPr="00F63A40" w:rsidRDefault="00F63A40" w:rsidP="00F63A40">
            <w:pPr>
              <w:pStyle w:val="Prrafodelista"/>
              <w:numPr>
                <w:ilvl w:val="0"/>
                <w:numId w:val="12"/>
              </w:numPr>
              <w:cnfStyle w:val="000000100000" w:firstRow="0" w:lastRow="0" w:firstColumn="0" w:lastColumn="0" w:oddVBand="0" w:evenVBand="0" w:oddHBand="1" w:evenHBand="0" w:firstRowFirstColumn="0" w:firstRowLastColumn="0" w:lastRowFirstColumn="0" w:lastRowLastColumn="0"/>
            </w:pPr>
            <w:r w:rsidRPr="00F63A40">
              <w:t>Los datos modificados en la base de datos deben ser actualizados para todos los usuarios que acceden en menos de 2 segundos.</w:t>
            </w:r>
          </w:p>
        </w:tc>
      </w:tr>
      <w:tr w:rsidR="00E35A85" w14:paraId="5486A827" w14:textId="77777777" w:rsidTr="00440430">
        <w:trPr>
          <w:trHeight w:val="510"/>
        </w:trPr>
        <w:tc>
          <w:tcPr>
            <w:cnfStyle w:val="001000000000" w:firstRow="0" w:lastRow="0" w:firstColumn="1" w:lastColumn="0" w:oddVBand="0" w:evenVBand="0" w:oddHBand="0" w:evenHBand="0" w:firstRowFirstColumn="0" w:firstRowLastColumn="0" w:lastRowFirstColumn="0" w:lastRowLastColumn="0"/>
            <w:tcW w:w="2233" w:type="dxa"/>
            <w:tcMar>
              <w:top w:w="113" w:type="dxa"/>
            </w:tcMar>
          </w:tcPr>
          <w:p w14:paraId="31DE457B" w14:textId="77777777" w:rsidR="00E35A85" w:rsidRDefault="00E35A85" w:rsidP="00440430">
            <w:r>
              <w:t>Prioridad</w:t>
            </w:r>
          </w:p>
        </w:tc>
        <w:tc>
          <w:tcPr>
            <w:tcW w:w="6977" w:type="dxa"/>
            <w:tcMar>
              <w:top w:w="113" w:type="dxa"/>
            </w:tcMar>
          </w:tcPr>
          <w:p w14:paraId="371C521B" w14:textId="77777777" w:rsidR="00E35A85" w:rsidRDefault="00E35A85" w:rsidP="00F63A40">
            <w:pPr>
              <w:keepNext/>
              <w:tabs>
                <w:tab w:val="left" w:pos="1136"/>
              </w:tabs>
              <w:cnfStyle w:val="000000000000" w:firstRow="0" w:lastRow="0" w:firstColumn="0" w:lastColumn="0" w:oddVBand="0" w:evenVBand="0" w:oddHBand="0" w:evenHBand="0" w:firstRowFirstColumn="0" w:firstRowLastColumn="0" w:lastRowFirstColumn="0" w:lastRowLastColumn="0"/>
            </w:pPr>
            <w:r>
              <w:t>Alta</w:t>
            </w:r>
          </w:p>
        </w:tc>
      </w:tr>
    </w:tbl>
    <w:p w14:paraId="194DBE16" w14:textId="34511872" w:rsidR="00E35A85" w:rsidRDefault="00F63A40" w:rsidP="00F63A40">
      <w:pPr>
        <w:pStyle w:val="Descripcin"/>
        <w:jc w:val="center"/>
      </w:pPr>
      <w:bookmarkStart w:id="79" w:name="_Toc523820261"/>
      <w:r>
        <w:t xml:space="preserve">Tabla </w:t>
      </w:r>
      <w:r w:rsidR="002478BB">
        <w:rPr>
          <w:noProof/>
        </w:rPr>
        <w:fldChar w:fldCharType="begin"/>
      </w:r>
      <w:r w:rsidR="002478BB">
        <w:rPr>
          <w:noProof/>
        </w:rPr>
        <w:instrText xml:space="preserve"> SEQ Tabla \* ARABIC </w:instrText>
      </w:r>
      <w:r w:rsidR="002478BB">
        <w:rPr>
          <w:noProof/>
        </w:rPr>
        <w:fldChar w:fldCharType="separate"/>
      </w:r>
      <w:r w:rsidR="00401A62">
        <w:rPr>
          <w:noProof/>
        </w:rPr>
        <w:t>22</w:t>
      </w:r>
      <w:r w:rsidR="002478BB">
        <w:rPr>
          <w:noProof/>
        </w:rPr>
        <w:fldChar w:fldCharType="end"/>
      </w:r>
      <w:r>
        <w:t>: Requisito no funcional 2</w:t>
      </w:r>
      <w:bookmarkEnd w:id="79"/>
    </w:p>
    <w:p w14:paraId="271E017F" w14:textId="77777777" w:rsidR="00F63A40" w:rsidRDefault="00F63A40" w:rsidP="00F63A40"/>
    <w:tbl>
      <w:tblPr>
        <w:tblStyle w:val="Tablanormal11"/>
        <w:tblW w:w="0" w:type="auto"/>
        <w:tblLook w:val="04A0" w:firstRow="1" w:lastRow="0" w:firstColumn="1" w:lastColumn="0" w:noHBand="0" w:noVBand="1"/>
      </w:tblPr>
      <w:tblGrid>
        <w:gridCol w:w="2233"/>
        <w:gridCol w:w="6977"/>
      </w:tblGrid>
      <w:tr w:rsidR="00F63A40" w:rsidRPr="00513C27" w14:paraId="1DA0135F" w14:textId="77777777" w:rsidTr="0044043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3" w:type="dxa"/>
            <w:tcMar>
              <w:top w:w="113" w:type="dxa"/>
            </w:tcMar>
          </w:tcPr>
          <w:p w14:paraId="49C1594C" w14:textId="77777777" w:rsidR="00F63A40" w:rsidRDefault="00F63A40" w:rsidP="00440430">
            <w:r>
              <w:t>Nombre</w:t>
            </w:r>
          </w:p>
        </w:tc>
        <w:tc>
          <w:tcPr>
            <w:tcW w:w="6977" w:type="dxa"/>
            <w:tcMar>
              <w:top w:w="113" w:type="dxa"/>
            </w:tcMar>
          </w:tcPr>
          <w:p w14:paraId="198BA75B" w14:textId="236CCF7B" w:rsidR="00F63A40" w:rsidRPr="00513C27" w:rsidRDefault="00F63A40" w:rsidP="00440430">
            <w:pPr>
              <w:cnfStyle w:val="100000000000" w:firstRow="1" w:lastRow="0" w:firstColumn="0" w:lastColumn="0" w:oddVBand="0" w:evenVBand="0" w:oddHBand="0" w:evenHBand="0" w:firstRowFirstColumn="0" w:firstRowLastColumn="0" w:lastRowFirstColumn="0" w:lastRowLastColumn="0"/>
              <w:rPr>
                <w:b w:val="0"/>
              </w:rPr>
            </w:pPr>
            <w:r>
              <w:rPr>
                <w:b w:val="0"/>
              </w:rPr>
              <w:t>Usabilidad</w:t>
            </w:r>
          </w:p>
        </w:tc>
      </w:tr>
      <w:tr w:rsidR="00F63A40" w:rsidRPr="00F63A40" w14:paraId="27BBE85E" w14:textId="77777777" w:rsidTr="004404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3" w:type="dxa"/>
            <w:tcMar>
              <w:top w:w="113" w:type="dxa"/>
            </w:tcMar>
          </w:tcPr>
          <w:p w14:paraId="2113D7AA" w14:textId="77777777" w:rsidR="00F63A40" w:rsidRDefault="00F63A40" w:rsidP="00440430">
            <w:r>
              <w:t>Descripción</w:t>
            </w:r>
          </w:p>
        </w:tc>
        <w:tc>
          <w:tcPr>
            <w:tcW w:w="6977" w:type="dxa"/>
            <w:tcMar>
              <w:top w:w="113" w:type="dxa"/>
            </w:tcMar>
          </w:tcPr>
          <w:p w14:paraId="78B07C22" w14:textId="77777777" w:rsidR="00F63A40" w:rsidRPr="00F63A40" w:rsidRDefault="00F63A40" w:rsidP="00F63A40">
            <w:pPr>
              <w:pStyle w:val="Prrafodelista"/>
              <w:numPr>
                <w:ilvl w:val="0"/>
                <w:numId w:val="14"/>
              </w:numPr>
              <w:cnfStyle w:val="000000100000" w:firstRow="0" w:lastRow="0" w:firstColumn="0" w:lastColumn="0" w:oddVBand="0" w:evenVBand="0" w:oddHBand="1" w:evenHBand="0" w:firstRowFirstColumn="0" w:firstRowLastColumn="0" w:lastRowFirstColumn="0" w:lastRowLastColumn="0"/>
              <w:rPr>
                <w:lang w:eastAsia="es-ES_tradnl"/>
              </w:rPr>
            </w:pPr>
            <w:r w:rsidRPr="00F63A40">
              <w:rPr>
                <w:lang w:eastAsia="es-ES_tradnl"/>
              </w:rPr>
              <w:t>El sistema debe proporcionar mensajes de error que sean informativos y orientados a usuario final.</w:t>
            </w:r>
          </w:p>
          <w:p w14:paraId="259725E8" w14:textId="77777777" w:rsidR="00F63A40" w:rsidRPr="00F63A40" w:rsidRDefault="00F63A40" w:rsidP="00F63A40">
            <w:pPr>
              <w:pStyle w:val="Prrafodelista"/>
              <w:numPr>
                <w:ilvl w:val="0"/>
                <w:numId w:val="14"/>
              </w:numPr>
              <w:cnfStyle w:val="000000100000" w:firstRow="0" w:lastRow="0" w:firstColumn="0" w:lastColumn="0" w:oddVBand="0" w:evenVBand="0" w:oddHBand="1" w:evenHBand="0" w:firstRowFirstColumn="0" w:firstRowLastColumn="0" w:lastRowFirstColumn="0" w:lastRowLastColumn="0"/>
              <w:rPr>
                <w:lang w:eastAsia="es-ES_tradnl"/>
              </w:rPr>
            </w:pPr>
            <w:r w:rsidRPr="00F63A40">
              <w:rPr>
                <w:lang w:eastAsia="es-ES_tradnl"/>
              </w:rPr>
              <w:t>El sistema debe poseer interfaces gráficas intuitivas</w:t>
            </w:r>
          </w:p>
          <w:p w14:paraId="2C5DDB89" w14:textId="3AD86D96" w:rsidR="00F63A40" w:rsidRPr="00F63A40" w:rsidRDefault="00F63A40" w:rsidP="00F63A40">
            <w:pPr>
              <w:pStyle w:val="Prrafodelista"/>
              <w:numPr>
                <w:ilvl w:val="0"/>
                <w:numId w:val="14"/>
              </w:numPr>
              <w:cnfStyle w:val="000000100000" w:firstRow="0" w:lastRow="0" w:firstColumn="0" w:lastColumn="0" w:oddVBand="0" w:evenVBand="0" w:oddHBand="1" w:evenHBand="0" w:firstRowFirstColumn="0" w:firstRowLastColumn="0" w:lastRowFirstColumn="0" w:lastRowLastColumn="0"/>
              <w:rPr>
                <w:lang w:eastAsia="es-ES_tradnl"/>
              </w:rPr>
            </w:pPr>
            <w:r w:rsidRPr="00F63A40">
              <w:rPr>
                <w:lang w:eastAsia="es-ES_tradnl"/>
              </w:rPr>
              <w:t>La aplicac</w:t>
            </w:r>
            <w:r w:rsidR="00EF4284">
              <w:rPr>
                <w:lang w:eastAsia="es-ES_tradnl"/>
              </w:rPr>
              <w:t>ión web debe poseer un diseño “</w:t>
            </w:r>
            <w:proofErr w:type="spellStart"/>
            <w:r w:rsidR="00EF4284">
              <w:rPr>
                <w:lang w:eastAsia="es-ES_tradnl"/>
              </w:rPr>
              <w:t>r</w:t>
            </w:r>
            <w:r w:rsidRPr="00F63A40">
              <w:rPr>
                <w:lang w:eastAsia="es-ES_tradnl"/>
              </w:rPr>
              <w:t>esponsive</w:t>
            </w:r>
            <w:proofErr w:type="spellEnd"/>
            <w:r w:rsidRPr="00F63A40">
              <w:rPr>
                <w:lang w:eastAsia="es-ES_tradnl"/>
              </w:rPr>
              <w:t xml:space="preserve">” a fin de garantizar la adecuada visualización en ordenadores, </w:t>
            </w:r>
            <w:proofErr w:type="spellStart"/>
            <w:r w:rsidRPr="00F63A40">
              <w:rPr>
                <w:lang w:eastAsia="es-ES_tradnl"/>
              </w:rPr>
              <w:t>tablets</w:t>
            </w:r>
            <w:proofErr w:type="spellEnd"/>
            <w:r w:rsidRPr="00F63A40">
              <w:rPr>
                <w:lang w:eastAsia="es-ES_tradnl"/>
              </w:rPr>
              <w:t xml:space="preserve"> y dispositivos móviles.</w:t>
            </w:r>
          </w:p>
        </w:tc>
      </w:tr>
      <w:tr w:rsidR="00F63A40" w14:paraId="269C586B" w14:textId="77777777" w:rsidTr="00440430">
        <w:trPr>
          <w:trHeight w:val="510"/>
        </w:trPr>
        <w:tc>
          <w:tcPr>
            <w:cnfStyle w:val="001000000000" w:firstRow="0" w:lastRow="0" w:firstColumn="1" w:lastColumn="0" w:oddVBand="0" w:evenVBand="0" w:oddHBand="0" w:evenHBand="0" w:firstRowFirstColumn="0" w:firstRowLastColumn="0" w:lastRowFirstColumn="0" w:lastRowLastColumn="0"/>
            <w:tcW w:w="2233" w:type="dxa"/>
            <w:tcMar>
              <w:top w:w="113" w:type="dxa"/>
            </w:tcMar>
          </w:tcPr>
          <w:p w14:paraId="6ECE3091" w14:textId="77777777" w:rsidR="00F63A40" w:rsidRDefault="00F63A40" w:rsidP="00440430">
            <w:r>
              <w:t>Prioridad</w:t>
            </w:r>
          </w:p>
        </w:tc>
        <w:tc>
          <w:tcPr>
            <w:tcW w:w="6977" w:type="dxa"/>
            <w:tcMar>
              <w:top w:w="113" w:type="dxa"/>
            </w:tcMar>
          </w:tcPr>
          <w:p w14:paraId="772A2362" w14:textId="77777777" w:rsidR="00F63A40" w:rsidRDefault="00F63A40" w:rsidP="00E064FA">
            <w:pPr>
              <w:keepNext/>
              <w:tabs>
                <w:tab w:val="left" w:pos="1136"/>
              </w:tabs>
              <w:cnfStyle w:val="000000000000" w:firstRow="0" w:lastRow="0" w:firstColumn="0" w:lastColumn="0" w:oddVBand="0" w:evenVBand="0" w:oddHBand="0" w:evenHBand="0" w:firstRowFirstColumn="0" w:firstRowLastColumn="0" w:lastRowFirstColumn="0" w:lastRowLastColumn="0"/>
            </w:pPr>
            <w:r>
              <w:t>Alta</w:t>
            </w:r>
          </w:p>
        </w:tc>
      </w:tr>
    </w:tbl>
    <w:p w14:paraId="452C262D" w14:textId="7D10D264" w:rsidR="00F63A40" w:rsidRDefault="00E064FA" w:rsidP="00D12795">
      <w:pPr>
        <w:pStyle w:val="Descripcin"/>
        <w:jc w:val="center"/>
      </w:pPr>
      <w:bookmarkStart w:id="80" w:name="_Toc523820262"/>
      <w:r>
        <w:t xml:space="preserve">Tabla </w:t>
      </w:r>
      <w:r w:rsidR="002478BB">
        <w:rPr>
          <w:noProof/>
        </w:rPr>
        <w:fldChar w:fldCharType="begin"/>
      </w:r>
      <w:r w:rsidR="002478BB">
        <w:rPr>
          <w:noProof/>
        </w:rPr>
        <w:instrText xml:space="preserve"> SEQ Tabla \* ARABIC </w:instrText>
      </w:r>
      <w:r w:rsidR="002478BB">
        <w:rPr>
          <w:noProof/>
        </w:rPr>
        <w:fldChar w:fldCharType="separate"/>
      </w:r>
      <w:r w:rsidR="00401A62">
        <w:rPr>
          <w:noProof/>
        </w:rPr>
        <w:t>23</w:t>
      </w:r>
      <w:r w:rsidR="002478BB">
        <w:rPr>
          <w:noProof/>
        </w:rPr>
        <w:fldChar w:fldCharType="end"/>
      </w:r>
      <w:r>
        <w:t>: Requisito no funcional 3</w:t>
      </w:r>
      <w:bookmarkEnd w:id="80"/>
    </w:p>
    <w:p w14:paraId="2C34BD06" w14:textId="77777777" w:rsidR="00D12795" w:rsidRDefault="00D12795" w:rsidP="00D12795"/>
    <w:p w14:paraId="7E44589B" w14:textId="77777777" w:rsidR="00D12795" w:rsidRDefault="00D12795" w:rsidP="00D12795"/>
    <w:tbl>
      <w:tblPr>
        <w:tblStyle w:val="Tablanormal11"/>
        <w:tblW w:w="0" w:type="auto"/>
        <w:tblLook w:val="04A0" w:firstRow="1" w:lastRow="0" w:firstColumn="1" w:lastColumn="0" w:noHBand="0" w:noVBand="1"/>
      </w:tblPr>
      <w:tblGrid>
        <w:gridCol w:w="2233"/>
        <w:gridCol w:w="6977"/>
      </w:tblGrid>
      <w:tr w:rsidR="00D12795" w:rsidRPr="00513C27" w14:paraId="022A1097" w14:textId="77777777" w:rsidTr="0044043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3" w:type="dxa"/>
            <w:tcMar>
              <w:top w:w="113" w:type="dxa"/>
            </w:tcMar>
          </w:tcPr>
          <w:p w14:paraId="377D5F4A" w14:textId="77777777" w:rsidR="00D12795" w:rsidRDefault="00D12795" w:rsidP="00440430">
            <w:r>
              <w:t>Nombre</w:t>
            </w:r>
          </w:p>
        </w:tc>
        <w:tc>
          <w:tcPr>
            <w:tcW w:w="6977" w:type="dxa"/>
            <w:tcMar>
              <w:top w:w="113" w:type="dxa"/>
            </w:tcMar>
          </w:tcPr>
          <w:p w14:paraId="5FBD7478" w14:textId="27B40790" w:rsidR="00D12795" w:rsidRPr="00513C27" w:rsidRDefault="00D12795" w:rsidP="00440430">
            <w:pPr>
              <w:cnfStyle w:val="100000000000" w:firstRow="1" w:lastRow="0" w:firstColumn="0" w:lastColumn="0" w:oddVBand="0" w:evenVBand="0" w:oddHBand="0" w:evenHBand="0" w:firstRowFirstColumn="0" w:firstRowLastColumn="0" w:lastRowFirstColumn="0" w:lastRowLastColumn="0"/>
              <w:rPr>
                <w:b w:val="0"/>
              </w:rPr>
            </w:pPr>
            <w:r>
              <w:rPr>
                <w:b w:val="0"/>
              </w:rPr>
              <w:t>Mantenibilidad</w:t>
            </w:r>
          </w:p>
        </w:tc>
      </w:tr>
      <w:tr w:rsidR="00D12795" w:rsidRPr="00F63A40" w14:paraId="0BB7235E" w14:textId="77777777" w:rsidTr="004404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3" w:type="dxa"/>
            <w:tcMar>
              <w:top w:w="113" w:type="dxa"/>
            </w:tcMar>
          </w:tcPr>
          <w:p w14:paraId="22CB2109" w14:textId="77777777" w:rsidR="00D12795" w:rsidRDefault="00D12795" w:rsidP="00440430">
            <w:r>
              <w:t>Descripción</w:t>
            </w:r>
          </w:p>
        </w:tc>
        <w:tc>
          <w:tcPr>
            <w:tcW w:w="6977" w:type="dxa"/>
            <w:tcMar>
              <w:top w:w="113" w:type="dxa"/>
            </w:tcMar>
          </w:tcPr>
          <w:p w14:paraId="18EB08A3" w14:textId="67904AF4" w:rsidR="00D12795" w:rsidRPr="00D12795" w:rsidRDefault="00D12795" w:rsidP="00D12795">
            <w:pPr>
              <w:cnfStyle w:val="000000100000" w:firstRow="0" w:lastRow="0" w:firstColumn="0" w:lastColumn="0" w:oddVBand="0" w:evenVBand="0" w:oddHBand="1" w:evenHBand="0" w:firstRowFirstColumn="0" w:firstRowLastColumn="0" w:lastRowFirstColumn="0" w:lastRowLastColumn="0"/>
              <w:rPr>
                <w:lang w:eastAsia="es-ES_tradnl"/>
              </w:rPr>
            </w:pPr>
            <w:r>
              <w:rPr>
                <w:lang w:eastAsia="es-ES_tradnl"/>
              </w:rPr>
              <w:t>El sistema estará desarrollado de tal forma de que se adap</w:t>
            </w:r>
            <w:r w:rsidR="00B93F28">
              <w:rPr>
                <w:lang w:eastAsia="es-ES_tradnl"/>
              </w:rPr>
              <w:t>te bien al cambio, es decir,</w:t>
            </w:r>
            <w:r>
              <w:rPr>
                <w:lang w:eastAsia="es-ES_tradnl"/>
              </w:rPr>
              <w:t xml:space="preserve"> ante cualquier cambio, mejora o inclusión de nuevas funcionalidades en el sistema no conlleve mucho trabajo ni tiempo.</w:t>
            </w:r>
          </w:p>
        </w:tc>
      </w:tr>
      <w:tr w:rsidR="00D12795" w14:paraId="1B8D373F" w14:textId="77777777" w:rsidTr="00440430">
        <w:trPr>
          <w:trHeight w:val="510"/>
        </w:trPr>
        <w:tc>
          <w:tcPr>
            <w:cnfStyle w:val="001000000000" w:firstRow="0" w:lastRow="0" w:firstColumn="1" w:lastColumn="0" w:oddVBand="0" w:evenVBand="0" w:oddHBand="0" w:evenHBand="0" w:firstRowFirstColumn="0" w:firstRowLastColumn="0" w:lastRowFirstColumn="0" w:lastRowLastColumn="0"/>
            <w:tcW w:w="2233" w:type="dxa"/>
            <w:tcMar>
              <w:top w:w="113" w:type="dxa"/>
            </w:tcMar>
          </w:tcPr>
          <w:p w14:paraId="0BD491F0" w14:textId="77777777" w:rsidR="00D12795" w:rsidRDefault="00D12795" w:rsidP="00440430">
            <w:r>
              <w:lastRenderedPageBreak/>
              <w:t>Prioridad</w:t>
            </w:r>
          </w:p>
        </w:tc>
        <w:tc>
          <w:tcPr>
            <w:tcW w:w="6977" w:type="dxa"/>
            <w:tcMar>
              <w:top w:w="113" w:type="dxa"/>
            </w:tcMar>
          </w:tcPr>
          <w:p w14:paraId="74EF4DEB" w14:textId="77777777" w:rsidR="00D12795" w:rsidRDefault="00D12795" w:rsidP="00D12795">
            <w:pPr>
              <w:keepNext/>
              <w:tabs>
                <w:tab w:val="left" w:pos="1136"/>
              </w:tabs>
              <w:cnfStyle w:val="000000000000" w:firstRow="0" w:lastRow="0" w:firstColumn="0" w:lastColumn="0" w:oddVBand="0" w:evenVBand="0" w:oddHBand="0" w:evenHBand="0" w:firstRowFirstColumn="0" w:firstRowLastColumn="0" w:lastRowFirstColumn="0" w:lastRowLastColumn="0"/>
            </w:pPr>
            <w:r>
              <w:t>Alta</w:t>
            </w:r>
          </w:p>
        </w:tc>
      </w:tr>
    </w:tbl>
    <w:p w14:paraId="1F0832D0" w14:textId="1A52B7D1" w:rsidR="00D12795" w:rsidRDefault="00D12795" w:rsidP="00D12795">
      <w:pPr>
        <w:pStyle w:val="Descripcin"/>
        <w:jc w:val="center"/>
      </w:pPr>
      <w:bookmarkStart w:id="81" w:name="_Toc523820263"/>
      <w:r>
        <w:t xml:space="preserve">Tabla </w:t>
      </w:r>
      <w:r w:rsidR="002478BB">
        <w:rPr>
          <w:noProof/>
        </w:rPr>
        <w:fldChar w:fldCharType="begin"/>
      </w:r>
      <w:r w:rsidR="002478BB">
        <w:rPr>
          <w:noProof/>
        </w:rPr>
        <w:instrText xml:space="preserve"> SEQ Tabla \* ARABIC </w:instrText>
      </w:r>
      <w:r w:rsidR="002478BB">
        <w:rPr>
          <w:noProof/>
        </w:rPr>
        <w:fldChar w:fldCharType="separate"/>
      </w:r>
      <w:r w:rsidR="00401A62">
        <w:rPr>
          <w:noProof/>
        </w:rPr>
        <w:t>24</w:t>
      </w:r>
      <w:r w:rsidR="002478BB">
        <w:rPr>
          <w:noProof/>
        </w:rPr>
        <w:fldChar w:fldCharType="end"/>
      </w:r>
      <w:r>
        <w:t>: Requisito no funcional 4</w:t>
      </w:r>
      <w:bookmarkEnd w:id="81"/>
    </w:p>
    <w:p w14:paraId="7A52EE15" w14:textId="730FE5EC" w:rsidR="00D12795" w:rsidRDefault="00D12795" w:rsidP="00D12795"/>
    <w:p w14:paraId="43F489EB" w14:textId="175BC787" w:rsidR="003709BE" w:rsidRDefault="003709BE" w:rsidP="00D12795"/>
    <w:p w14:paraId="370240A3" w14:textId="6C7688B3" w:rsidR="003709BE" w:rsidRDefault="003709BE" w:rsidP="00D12795"/>
    <w:p w14:paraId="1A6732EA" w14:textId="04190677" w:rsidR="003709BE" w:rsidRDefault="003709BE" w:rsidP="00D12795"/>
    <w:p w14:paraId="4F19B355" w14:textId="2801B53F" w:rsidR="003709BE" w:rsidRDefault="003709BE" w:rsidP="00D12795"/>
    <w:p w14:paraId="649304E8" w14:textId="77301C02" w:rsidR="003709BE" w:rsidRDefault="003709BE" w:rsidP="00D12795"/>
    <w:p w14:paraId="0BAF6FDE" w14:textId="646343EE" w:rsidR="003709BE" w:rsidRDefault="003709BE" w:rsidP="00D12795"/>
    <w:p w14:paraId="4F31E8B6" w14:textId="48B9737F" w:rsidR="003709BE" w:rsidRDefault="003709BE" w:rsidP="00D12795"/>
    <w:p w14:paraId="0D909FC3" w14:textId="004DC067" w:rsidR="003709BE" w:rsidRDefault="003709BE" w:rsidP="00D12795"/>
    <w:p w14:paraId="41DAEA9D" w14:textId="06674F8C" w:rsidR="003709BE" w:rsidRDefault="003709BE" w:rsidP="00D12795"/>
    <w:p w14:paraId="44636CCD" w14:textId="3551BE21" w:rsidR="003709BE" w:rsidRDefault="003709BE" w:rsidP="00D12795"/>
    <w:p w14:paraId="1BF7C0AC" w14:textId="0AA7414F" w:rsidR="003709BE" w:rsidRDefault="003709BE" w:rsidP="00D12795"/>
    <w:p w14:paraId="4D81175D" w14:textId="6C6A364E" w:rsidR="003709BE" w:rsidRDefault="003709BE" w:rsidP="00D12795"/>
    <w:p w14:paraId="41B24147" w14:textId="6E7F0CD8" w:rsidR="003709BE" w:rsidRDefault="003709BE" w:rsidP="00D12795"/>
    <w:p w14:paraId="1B1CA252" w14:textId="348BF457" w:rsidR="003709BE" w:rsidRDefault="003709BE" w:rsidP="00D12795"/>
    <w:p w14:paraId="78296B32" w14:textId="680242D7" w:rsidR="003709BE" w:rsidRDefault="003709BE" w:rsidP="00D12795"/>
    <w:p w14:paraId="39CB1EAD" w14:textId="4064B441" w:rsidR="003709BE" w:rsidRDefault="003709BE" w:rsidP="00D12795"/>
    <w:p w14:paraId="7264008B" w14:textId="0175DA06" w:rsidR="003709BE" w:rsidRDefault="003709BE" w:rsidP="00D12795"/>
    <w:p w14:paraId="2139BFAB" w14:textId="3F7AD266" w:rsidR="003709BE" w:rsidRDefault="003709BE" w:rsidP="00D12795"/>
    <w:p w14:paraId="65E658C6" w14:textId="50E891A0" w:rsidR="003709BE" w:rsidRDefault="003709BE" w:rsidP="00D12795"/>
    <w:p w14:paraId="05277DF9" w14:textId="57185A93" w:rsidR="003709BE" w:rsidRDefault="003709BE" w:rsidP="00D12795"/>
    <w:p w14:paraId="5C579E2E" w14:textId="285C3051" w:rsidR="003709BE" w:rsidRDefault="003709BE" w:rsidP="00D12795"/>
    <w:p w14:paraId="73B65296" w14:textId="77777777" w:rsidR="003709BE" w:rsidRDefault="003709BE" w:rsidP="00D12795"/>
    <w:p w14:paraId="5A84850D" w14:textId="3F585BB6" w:rsidR="00D12795" w:rsidRDefault="00D12795" w:rsidP="003A2B44">
      <w:pPr>
        <w:pStyle w:val="Ttulo1"/>
      </w:pPr>
      <w:bookmarkStart w:id="82" w:name="_Toc523913058"/>
      <w:r>
        <w:lastRenderedPageBreak/>
        <w:t>Diseño y arquitectura</w:t>
      </w:r>
      <w:bookmarkEnd w:id="82"/>
    </w:p>
    <w:p w14:paraId="3BC33121" w14:textId="39BC2EB1" w:rsidR="00183394" w:rsidRDefault="009C60B3" w:rsidP="009C60B3">
      <w:r>
        <w:t xml:space="preserve">El diseño es un parte fundamental de una aplicación web, puesto que </w:t>
      </w:r>
      <w:r w:rsidR="00D631FA">
        <w:t xml:space="preserve">el cliente </w:t>
      </w:r>
      <w:r>
        <w:t xml:space="preserve">es la parte del proyecto con la que va a interaccionar el usuario final. Por lo que tiene que ser intuitiva y fácil de usar y cumplir con sus expectativas. </w:t>
      </w:r>
    </w:p>
    <w:p w14:paraId="0358201C" w14:textId="59910C7D" w:rsidR="00D631FA" w:rsidRDefault="00D631FA" w:rsidP="009C60B3">
      <w:r>
        <w:t xml:space="preserve">A lo largo de </w:t>
      </w:r>
      <w:r w:rsidR="00AE45B5">
        <w:t>este</w:t>
      </w:r>
      <w:r>
        <w:t xml:space="preserve"> apartado se mostrarán los diagramas realizados para el realizar el diseño y las funcionalidades que el usuario final podrá disponer. </w:t>
      </w:r>
      <w:r w:rsidR="00AE45B5">
        <w:t>Además,</w:t>
      </w:r>
      <w:r>
        <w:t xml:space="preserve"> se muestra el diseño final y una explicación de la arquitectura del proyecto.</w:t>
      </w:r>
    </w:p>
    <w:p w14:paraId="681DBA2F" w14:textId="77777777" w:rsidR="000C5820" w:rsidRDefault="000C5820" w:rsidP="009C60B3"/>
    <w:p w14:paraId="0CD52B44" w14:textId="5AC3029E" w:rsidR="00D12795" w:rsidRDefault="005D2A7C" w:rsidP="00FC1971">
      <w:pPr>
        <w:pStyle w:val="Ttulo2"/>
      </w:pPr>
      <w:bookmarkStart w:id="83" w:name="_Toc523912110"/>
      <w:bookmarkStart w:id="84" w:name="_Toc523913059"/>
      <w:r>
        <w:t>Prototipo temprano</w:t>
      </w:r>
      <w:bookmarkEnd w:id="83"/>
      <w:bookmarkEnd w:id="84"/>
    </w:p>
    <w:p w14:paraId="6F5A473C" w14:textId="5BA072B0" w:rsidR="005D2A7C" w:rsidRDefault="00C83A40" w:rsidP="005D2A7C">
      <w:r>
        <w:t>Los</w:t>
      </w:r>
      <w:r w:rsidRPr="00C83A40">
        <w:t xml:space="preserve"> </w:t>
      </w:r>
      <w:proofErr w:type="spellStart"/>
      <w:r w:rsidRPr="005D2A7C">
        <w:rPr>
          <w:i/>
        </w:rPr>
        <w:t>mockups</w:t>
      </w:r>
      <w:proofErr w:type="spellEnd"/>
      <w:r w:rsidRPr="00C83A40">
        <w:t xml:space="preserve"> </w:t>
      </w:r>
      <w:r>
        <w:t>son</w:t>
      </w:r>
      <w:r w:rsidRPr="00C83A40">
        <w:t xml:space="preserve"> una representación</w:t>
      </w:r>
      <w:r>
        <w:t xml:space="preserve"> visual y estática de un diseño</w:t>
      </w:r>
      <w:r w:rsidR="005D2A7C">
        <w:t xml:space="preserve">. </w:t>
      </w:r>
      <w:r>
        <w:t>Aunque permitan una representación del diseño mas cercana a la realidad que otros prototipos no suponen un diseño final, si no mas bien una aproximación.</w:t>
      </w:r>
    </w:p>
    <w:p w14:paraId="02C4EE38" w14:textId="1A2ACE62" w:rsidR="000C5820" w:rsidRPr="00C83A40" w:rsidRDefault="000C5820" w:rsidP="005D2A7C">
      <w:r>
        <w:t xml:space="preserve">Los </w:t>
      </w:r>
      <w:proofErr w:type="spellStart"/>
      <w:r w:rsidRPr="005D2A7C">
        <w:rPr>
          <w:i/>
        </w:rPr>
        <w:t>mockups</w:t>
      </w:r>
      <w:proofErr w:type="spellEnd"/>
      <w:r>
        <w:t xml:space="preserve"> no hacen referencia a todas las vistas de la web, solo a las principales para tener una idea de la estructura principal de la aplicación web. Por esto, si los comparamos con el diseño final podemos comprobar que existen variaciones.</w:t>
      </w:r>
    </w:p>
    <w:p w14:paraId="40779B6C" w14:textId="77777777" w:rsidR="004F4FFA" w:rsidRDefault="004F4FFA" w:rsidP="004F4FFA">
      <w:pPr>
        <w:keepNext/>
      </w:pPr>
      <w:r>
        <w:rPr>
          <w:b/>
          <w:noProof/>
          <w:sz w:val="32"/>
          <w:szCs w:val="32"/>
          <w:lang w:val="es-ES_tradnl" w:eastAsia="es-ES_tradnl"/>
        </w:rPr>
        <w:lastRenderedPageBreak/>
        <w:drawing>
          <wp:inline distT="0" distB="0" distL="0" distR="0" wp14:anchorId="26B68D89" wp14:editId="76BCF84A">
            <wp:extent cx="5403657" cy="436880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ptura de pantalla 2018-08-23 a las 11.49.31.png"/>
                    <pic:cNvPicPr/>
                  </pic:nvPicPr>
                  <pic:blipFill>
                    <a:blip r:embed="rId29">
                      <a:extLst>
                        <a:ext uri="{28A0092B-C50C-407E-A947-70E740481C1C}">
                          <a14:useLocalDpi xmlns:a14="http://schemas.microsoft.com/office/drawing/2010/main" val="0"/>
                        </a:ext>
                      </a:extLst>
                    </a:blip>
                    <a:stretch>
                      <a:fillRect/>
                    </a:stretch>
                  </pic:blipFill>
                  <pic:spPr>
                    <a:xfrm>
                      <a:off x="0" y="0"/>
                      <a:ext cx="5406842" cy="4371375"/>
                    </a:xfrm>
                    <a:prstGeom prst="rect">
                      <a:avLst/>
                    </a:prstGeom>
                  </pic:spPr>
                </pic:pic>
              </a:graphicData>
            </a:graphic>
          </wp:inline>
        </w:drawing>
      </w:r>
    </w:p>
    <w:p w14:paraId="34F4BA4C" w14:textId="5CD72CD2" w:rsidR="00214A8C" w:rsidRDefault="004F4FFA" w:rsidP="004F4FFA">
      <w:pPr>
        <w:pStyle w:val="Descripcin"/>
        <w:jc w:val="center"/>
      </w:pPr>
      <w:bookmarkStart w:id="85" w:name="_Toc523820103"/>
      <w:r>
        <w:t xml:space="preserve">Ilustración </w:t>
      </w:r>
      <w:r w:rsidR="00840B3C">
        <w:rPr>
          <w:noProof/>
        </w:rPr>
        <w:fldChar w:fldCharType="begin"/>
      </w:r>
      <w:r w:rsidR="00840B3C">
        <w:rPr>
          <w:noProof/>
        </w:rPr>
        <w:instrText xml:space="preserve"> SEQ Ilustración \* ARABIC </w:instrText>
      </w:r>
      <w:r w:rsidR="00840B3C">
        <w:rPr>
          <w:noProof/>
        </w:rPr>
        <w:fldChar w:fldCharType="separate"/>
      </w:r>
      <w:r w:rsidR="008E39AD">
        <w:rPr>
          <w:noProof/>
        </w:rPr>
        <w:t>9</w:t>
      </w:r>
      <w:r w:rsidR="00840B3C">
        <w:rPr>
          <w:noProof/>
        </w:rPr>
        <w:fldChar w:fldCharType="end"/>
      </w:r>
      <w:r>
        <w:t xml:space="preserve">: </w:t>
      </w:r>
      <w:proofErr w:type="spellStart"/>
      <w:r>
        <w:t>Mockup</w:t>
      </w:r>
      <w:proofErr w:type="spellEnd"/>
      <w:r>
        <w:t xml:space="preserve"> </w:t>
      </w:r>
      <w:proofErr w:type="spellStart"/>
      <w:r>
        <w:t>login</w:t>
      </w:r>
      <w:bookmarkEnd w:id="85"/>
      <w:proofErr w:type="spellEnd"/>
    </w:p>
    <w:p w14:paraId="1378BA13" w14:textId="77777777" w:rsidR="002F3DAF" w:rsidRDefault="002F3DAF" w:rsidP="002F3DAF">
      <w:pPr>
        <w:keepNext/>
        <w:jc w:val="center"/>
      </w:pPr>
      <w:r>
        <w:rPr>
          <w:noProof/>
          <w:lang w:val="es-ES_tradnl" w:eastAsia="es-ES_tradnl"/>
        </w:rPr>
        <w:lastRenderedPageBreak/>
        <w:drawing>
          <wp:inline distT="0" distB="0" distL="0" distR="0" wp14:anchorId="0659EA08" wp14:editId="0120327D">
            <wp:extent cx="5055414" cy="5568201"/>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aptura de pantalla 2018-08-23 a las 11.55.19.png"/>
                    <pic:cNvPicPr/>
                  </pic:nvPicPr>
                  <pic:blipFill>
                    <a:blip r:embed="rId30">
                      <a:extLst>
                        <a:ext uri="{28A0092B-C50C-407E-A947-70E740481C1C}">
                          <a14:useLocalDpi xmlns:a14="http://schemas.microsoft.com/office/drawing/2010/main" val="0"/>
                        </a:ext>
                      </a:extLst>
                    </a:blip>
                    <a:stretch>
                      <a:fillRect/>
                    </a:stretch>
                  </pic:blipFill>
                  <pic:spPr>
                    <a:xfrm>
                      <a:off x="0" y="0"/>
                      <a:ext cx="5058319" cy="5571400"/>
                    </a:xfrm>
                    <a:prstGeom prst="rect">
                      <a:avLst/>
                    </a:prstGeom>
                  </pic:spPr>
                </pic:pic>
              </a:graphicData>
            </a:graphic>
          </wp:inline>
        </w:drawing>
      </w:r>
    </w:p>
    <w:p w14:paraId="0FE59EB7" w14:textId="26CC9265" w:rsidR="004F4FFA" w:rsidRDefault="002F3DAF" w:rsidP="002F3DAF">
      <w:pPr>
        <w:pStyle w:val="Descripcin"/>
        <w:jc w:val="center"/>
      </w:pPr>
      <w:bookmarkStart w:id="86" w:name="_Toc523820104"/>
      <w:r>
        <w:t xml:space="preserve">Ilustración </w:t>
      </w:r>
      <w:r w:rsidR="00840B3C">
        <w:rPr>
          <w:noProof/>
        </w:rPr>
        <w:fldChar w:fldCharType="begin"/>
      </w:r>
      <w:r w:rsidR="00840B3C">
        <w:rPr>
          <w:noProof/>
        </w:rPr>
        <w:instrText xml:space="preserve"> SEQ Ilustración \* ARABIC </w:instrText>
      </w:r>
      <w:r w:rsidR="00840B3C">
        <w:rPr>
          <w:noProof/>
        </w:rPr>
        <w:fldChar w:fldCharType="separate"/>
      </w:r>
      <w:r w:rsidR="008E39AD">
        <w:rPr>
          <w:noProof/>
        </w:rPr>
        <w:t>10</w:t>
      </w:r>
      <w:r w:rsidR="00840B3C">
        <w:rPr>
          <w:noProof/>
        </w:rPr>
        <w:fldChar w:fldCharType="end"/>
      </w:r>
      <w:r>
        <w:t xml:space="preserve">: </w:t>
      </w:r>
      <w:proofErr w:type="spellStart"/>
      <w:r>
        <w:t>Mockup</w:t>
      </w:r>
      <w:proofErr w:type="spellEnd"/>
      <w:r>
        <w:t xml:space="preserve"> registro médico</w:t>
      </w:r>
      <w:bookmarkEnd w:id="86"/>
    </w:p>
    <w:p w14:paraId="30AB7CC6" w14:textId="77777777" w:rsidR="002F3DAF" w:rsidRDefault="002F3DAF" w:rsidP="002F3DAF"/>
    <w:p w14:paraId="2FC444B6" w14:textId="77777777" w:rsidR="00281B15" w:rsidRDefault="00281B15" w:rsidP="00281B15">
      <w:pPr>
        <w:keepNext/>
        <w:jc w:val="center"/>
      </w:pPr>
      <w:r>
        <w:rPr>
          <w:noProof/>
          <w:lang w:val="es-ES_tradnl" w:eastAsia="es-ES_tradnl"/>
        </w:rPr>
        <w:lastRenderedPageBreak/>
        <w:drawing>
          <wp:inline distT="0" distB="0" distL="0" distR="0" wp14:anchorId="7D7DF9C9" wp14:editId="7D8F7841">
            <wp:extent cx="5273248" cy="5893015"/>
            <wp:effectExtent l="0" t="0" r="1016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aptura de pantalla 2018-08-23 a las 12.30.42.png"/>
                    <pic:cNvPicPr/>
                  </pic:nvPicPr>
                  <pic:blipFill>
                    <a:blip r:embed="rId31">
                      <a:extLst>
                        <a:ext uri="{28A0092B-C50C-407E-A947-70E740481C1C}">
                          <a14:useLocalDpi xmlns:a14="http://schemas.microsoft.com/office/drawing/2010/main" val="0"/>
                        </a:ext>
                      </a:extLst>
                    </a:blip>
                    <a:stretch>
                      <a:fillRect/>
                    </a:stretch>
                  </pic:blipFill>
                  <pic:spPr>
                    <a:xfrm>
                      <a:off x="0" y="0"/>
                      <a:ext cx="5276739" cy="5896916"/>
                    </a:xfrm>
                    <a:prstGeom prst="rect">
                      <a:avLst/>
                    </a:prstGeom>
                  </pic:spPr>
                </pic:pic>
              </a:graphicData>
            </a:graphic>
          </wp:inline>
        </w:drawing>
      </w:r>
    </w:p>
    <w:p w14:paraId="4B3D9FA1" w14:textId="65FD83E3" w:rsidR="002F3DAF" w:rsidRDefault="00281B15" w:rsidP="00281B15">
      <w:pPr>
        <w:pStyle w:val="Descripcin"/>
        <w:jc w:val="center"/>
      </w:pPr>
      <w:bookmarkStart w:id="87" w:name="_Toc523820105"/>
      <w:r>
        <w:t xml:space="preserve">Ilustración </w:t>
      </w:r>
      <w:r w:rsidR="00840B3C">
        <w:rPr>
          <w:noProof/>
        </w:rPr>
        <w:fldChar w:fldCharType="begin"/>
      </w:r>
      <w:r w:rsidR="00840B3C">
        <w:rPr>
          <w:noProof/>
        </w:rPr>
        <w:instrText xml:space="preserve"> SEQ Ilustración \* ARABIC </w:instrText>
      </w:r>
      <w:r w:rsidR="00840B3C">
        <w:rPr>
          <w:noProof/>
        </w:rPr>
        <w:fldChar w:fldCharType="separate"/>
      </w:r>
      <w:r w:rsidR="008E39AD">
        <w:rPr>
          <w:noProof/>
        </w:rPr>
        <w:t>11</w:t>
      </w:r>
      <w:r w:rsidR="00840B3C">
        <w:rPr>
          <w:noProof/>
        </w:rPr>
        <w:fldChar w:fldCharType="end"/>
      </w:r>
      <w:r>
        <w:t xml:space="preserve">: </w:t>
      </w:r>
      <w:proofErr w:type="spellStart"/>
      <w:r>
        <w:t>Mockup</w:t>
      </w:r>
      <w:proofErr w:type="spellEnd"/>
      <w:r>
        <w:t xml:space="preserve"> registro paciente</w:t>
      </w:r>
      <w:bookmarkEnd w:id="87"/>
    </w:p>
    <w:p w14:paraId="570C8832" w14:textId="77777777" w:rsidR="00281B15" w:rsidRDefault="00281B15" w:rsidP="00281B15"/>
    <w:p w14:paraId="1DEC8A3C" w14:textId="77777777" w:rsidR="00281B15" w:rsidRDefault="00281B15" w:rsidP="00281B15">
      <w:pPr>
        <w:keepNext/>
        <w:jc w:val="center"/>
      </w:pPr>
      <w:r>
        <w:rPr>
          <w:noProof/>
          <w:lang w:val="es-ES_tradnl" w:eastAsia="es-ES_tradnl"/>
        </w:rPr>
        <w:lastRenderedPageBreak/>
        <w:drawing>
          <wp:inline distT="0" distB="0" distL="0" distR="0" wp14:anchorId="127E0482" wp14:editId="63D22B95">
            <wp:extent cx="4308766" cy="3264115"/>
            <wp:effectExtent l="0" t="0" r="9525"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aptura de pantalla 2018-08-23 a las 11.45.08.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325570" cy="3276845"/>
                    </a:xfrm>
                    <a:prstGeom prst="rect">
                      <a:avLst/>
                    </a:prstGeom>
                  </pic:spPr>
                </pic:pic>
              </a:graphicData>
            </a:graphic>
          </wp:inline>
        </w:drawing>
      </w:r>
    </w:p>
    <w:p w14:paraId="16D1D7FC" w14:textId="416CE286" w:rsidR="00281B15" w:rsidRDefault="00281B15" w:rsidP="00281B15">
      <w:pPr>
        <w:pStyle w:val="Descripcin"/>
        <w:jc w:val="center"/>
      </w:pPr>
      <w:bookmarkStart w:id="88" w:name="_Toc523820106"/>
      <w:r>
        <w:t xml:space="preserve">Ilustración </w:t>
      </w:r>
      <w:r w:rsidR="00840B3C">
        <w:rPr>
          <w:noProof/>
        </w:rPr>
        <w:fldChar w:fldCharType="begin"/>
      </w:r>
      <w:r w:rsidR="00840B3C">
        <w:rPr>
          <w:noProof/>
        </w:rPr>
        <w:instrText xml:space="preserve"> SEQ Ilustración \* ARABIC </w:instrText>
      </w:r>
      <w:r w:rsidR="00840B3C">
        <w:rPr>
          <w:noProof/>
        </w:rPr>
        <w:fldChar w:fldCharType="separate"/>
      </w:r>
      <w:r w:rsidR="008E39AD">
        <w:rPr>
          <w:noProof/>
        </w:rPr>
        <w:t>12</w:t>
      </w:r>
      <w:r w:rsidR="00840B3C">
        <w:rPr>
          <w:noProof/>
        </w:rPr>
        <w:fldChar w:fldCharType="end"/>
      </w:r>
      <w:r>
        <w:t xml:space="preserve">: </w:t>
      </w:r>
      <w:proofErr w:type="spellStart"/>
      <w:r>
        <w:t>Mockup</w:t>
      </w:r>
      <w:proofErr w:type="spellEnd"/>
      <w:r>
        <w:t xml:space="preserve"> inicio</w:t>
      </w:r>
      <w:bookmarkEnd w:id="88"/>
    </w:p>
    <w:p w14:paraId="119908F8" w14:textId="77777777" w:rsidR="00281B15" w:rsidRDefault="00281B15" w:rsidP="00281B15"/>
    <w:p w14:paraId="2DE7CFAA" w14:textId="77777777" w:rsidR="00281B15" w:rsidRDefault="00281B15" w:rsidP="00281B15">
      <w:pPr>
        <w:keepNext/>
        <w:jc w:val="center"/>
      </w:pPr>
      <w:r>
        <w:rPr>
          <w:noProof/>
          <w:lang w:val="es-ES_tradnl" w:eastAsia="es-ES_tradnl"/>
        </w:rPr>
        <w:drawing>
          <wp:inline distT="0" distB="0" distL="0" distR="0" wp14:anchorId="4B107FCD" wp14:editId="49BE5AAC">
            <wp:extent cx="4210441" cy="3537791"/>
            <wp:effectExtent l="0" t="0" r="635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aptura de pantalla 2018-08-23 a las 12.04.21.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241237" cy="3563667"/>
                    </a:xfrm>
                    <a:prstGeom prst="rect">
                      <a:avLst/>
                    </a:prstGeom>
                  </pic:spPr>
                </pic:pic>
              </a:graphicData>
            </a:graphic>
          </wp:inline>
        </w:drawing>
      </w:r>
    </w:p>
    <w:p w14:paraId="36F9D47B" w14:textId="4C44ACF6" w:rsidR="00281B15" w:rsidRPr="00281B15" w:rsidRDefault="00281B15" w:rsidP="00281B15">
      <w:pPr>
        <w:pStyle w:val="Descripcin"/>
        <w:jc w:val="center"/>
      </w:pPr>
      <w:bookmarkStart w:id="89" w:name="_Toc523820107"/>
      <w:r>
        <w:t xml:space="preserve">Ilustración </w:t>
      </w:r>
      <w:r w:rsidR="00840B3C">
        <w:rPr>
          <w:noProof/>
        </w:rPr>
        <w:fldChar w:fldCharType="begin"/>
      </w:r>
      <w:r w:rsidR="00840B3C">
        <w:rPr>
          <w:noProof/>
        </w:rPr>
        <w:instrText xml:space="preserve"> SEQ Ilustración \* ARABIC </w:instrText>
      </w:r>
      <w:r w:rsidR="00840B3C">
        <w:rPr>
          <w:noProof/>
        </w:rPr>
        <w:fldChar w:fldCharType="separate"/>
      </w:r>
      <w:r w:rsidR="008E39AD">
        <w:rPr>
          <w:noProof/>
        </w:rPr>
        <w:t>13</w:t>
      </w:r>
      <w:r w:rsidR="00840B3C">
        <w:rPr>
          <w:noProof/>
        </w:rPr>
        <w:fldChar w:fldCharType="end"/>
      </w:r>
      <w:r>
        <w:t xml:space="preserve">: </w:t>
      </w:r>
      <w:proofErr w:type="spellStart"/>
      <w:r>
        <w:t>Mockup</w:t>
      </w:r>
      <w:proofErr w:type="spellEnd"/>
      <w:r>
        <w:t xml:space="preserve"> pedir cita</w:t>
      </w:r>
      <w:bookmarkEnd w:id="89"/>
    </w:p>
    <w:p w14:paraId="27996CE4" w14:textId="77777777" w:rsidR="00281B15" w:rsidRPr="00281B15" w:rsidRDefault="00281B15" w:rsidP="00281B15">
      <w:pPr>
        <w:jc w:val="center"/>
      </w:pPr>
    </w:p>
    <w:p w14:paraId="791F95D7" w14:textId="77777777" w:rsidR="0042764D" w:rsidRDefault="0042764D" w:rsidP="0042764D">
      <w:pPr>
        <w:keepNext/>
        <w:jc w:val="center"/>
      </w:pPr>
      <w:r>
        <w:rPr>
          <w:noProof/>
          <w:lang w:val="es-ES_tradnl" w:eastAsia="es-ES_tradnl"/>
        </w:rPr>
        <w:lastRenderedPageBreak/>
        <w:drawing>
          <wp:inline distT="0" distB="0" distL="0" distR="0" wp14:anchorId="33F067CB" wp14:editId="1BAEF22C">
            <wp:extent cx="4127251" cy="3149815"/>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aptura de pantalla 2018-08-23 a las 12.10.58.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139274" cy="3158991"/>
                    </a:xfrm>
                    <a:prstGeom prst="rect">
                      <a:avLst/>
                    </a:prstGeom>
                  </pic:spPr>
                </pic:pic>
              </a:graphicData>
            </a:graphic>
          </wp:inline>
        </w:drawing>
      </w:r>
    </w:p>
    <w:p w14:paraId="3DDE8747" w14:textId="5EC9E120" w:rsidR="002F3DAF" w:rsidRDefault="0042764D" w:rsidP="0042764D">
      <w:pPr>
        <w:pStyle w:val="Descripcin"/>
        <w:jc w:val="center"/>
      </w:pPr>
      <w:bookmarkStart w:id="90" w:name="_Toc523820108"/>
      <w:r>
        <w:t xml:space="preserve">Ilustración </w:t>
      </w:r>
      <w:r w:rsidR="00840B3C">
        <w:rPr>
          <w:noProof/>
        </w:rPr>
        <w:fldChar w:fldCharType="begin"/>
      </w:r>
      <w:r w:rsidR="00840B3C">
        <w:rPr>
          <w:noProof/>
        </w:rPr>
        <w:instrText xml:space="preserve"> SEQ Ilustración \* ARABIC </w:instrText>
      </w:r>
      <w:r w:rsidR="00840B3C">
        <w:rPr>
          <w:noProof/>
        </w:rPr>
        <w:fldChar w:fldCharType="separate"/>
      </w:r>
      <w:r w:rsidR="008E39AD">
        <w:rPr>
          <w:noProof/>
        </w:rPr>
        <w:t>14</w:t>
      </w:r>
      <w:r w:rsidR="00840B3C">
        <w:rPr>
          <w:noProof/>
        </w:rPr>
        <w:fldChar w:fldCharType="end"/>
      </w:r>
      <w:r>
        <w:t xml:space="preserve">: </w:t>
      </w:r>
      <w:proofErr w:type="spellStart"/>
      <w:r>
        <w:t>Mockup</w:t>
      </w:r>
      <w:proofErr w:type="spellEnd"/>
      <w:r>
        <w:t xml:space="preserve"> mensajes</w:t>
      </w:r>
      <w:bookmarkEnd w:id="90"/>
    </w:p>
    <w:p w14:paraId="11EB551C" w14:textId="77777777" w:rsidR="0042764D" w:rsidRDefault="0042764D" w:rsidP="0042764D"/>
    <w:p w14:paraId="5EDD1777" w14:textId="77777777" w:rsidR="00293EB2" w:rsidRDefault="00293EB2" w:rsidP="00293EB2">
      <w:pPr>
        <w:keepNext/>
        <w:jc w:val="center"/>
      </w:pPr>
      <w:r>
        <w:rPr>
          <w:noProof/>
          <w:lang w:val="es-ES_tradnl" w:eastAsia="es-ES_tradnl"/>
        </w:rPr>
        <w:drawing>
          <wp:inline distT="0" distB="0" distL="0" distR="0" wp14:anchorId="783FB734" wp14:editId="071EF8A7">
            <wp:extent cx="4369614" cy="4134513"/>
            <wp:effectExtent l="0" t="0" r="0" b="571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aptura de pantalla 2018-08-23 a las 12.41.27.png"/>
                    <pic:cNvPicPr/>
                  </pic:nvPicPr>
                  <pic:blipFill>
                    <a:blip r:embed="rId35">
                      <a:extLst>
                        <a:ext uri="{28A0092B-C50C-407E-A947-70E740481C1C}">
                          <a14:useLocalDpi xmlns:a14="http://schemas.microsoft.com/office/drawing/2010/main" val="0"/>
                        </a:ext>
                      </a:extLst>
                    </a:blip>
                    <a:stretch>
                      <a:fillRect/>
                    </a:stretch>
                  </pic:blipFill>
                  <pic:spPr>
                    <a:xfrm>
                      <a:off x="0" y="0"/>
                      <a:ext cx="4392179" cy="4155864"/>
                    </a:xfrm>
                    <a:prstGeom prst="rect">
                      <a:avLst/>
                    </a:prstGeom>
                  </pic:spPr>
                </pic:pic>
              </a:graphicData>
            </a:graphic>
          </wp:inline>
        </w:drawing>
      </w:r>
    </w:p>
    <w:p w14:paraId="0C2CDC01" w14:textId="1D4E9286" w:rsidR="0042764D" w:rsidRDefault="00293EB2" w:rsidP="00293EB2">
      <w:pPr>
        <w:pStyle w:val="Descripcin"/>
        <w:jc w:val="center"/>
      </w:pPr>
      <w:bookmarkStart w:id="91" w:name="_Toc523820109"/>
      <w:r>
        <w:t xml:space="preserve">Ilustración </w:t>
      </w:r>
      <w:r w:rsidR="00840B3C">
        <w:rPr>
          <w:noProof/>
        </w:rPr>
        <w:fldChar w:fldCharType="begin"/>
      </w:r>
      <w:r w:rsidR="00840B3C">
        <w:rPr>
          <w:noProof/>
        </w:rPr>
        <w:instrText xml:space="preserve"> SEQ Ilustración \* ARABIC </w:instrText>
      </w:r>
      <w:r w:rsidR="00840B3C">
        <w:rPr>
          <w:noProof/>
        </w:rPr>
        <w:fldChar w:fldCharType="separate"/>
      </w:r>
      <w:r w:rsidR="008E39AD">
        <w:rPr>
          <w:noProof/>
        </w:rPr>
        <w:t>15</w:t>
      </w:r>
      <w:r w:rsidR="00840B3C">
        <w:rPr>
          <w:noProof/>
        </w:rPr>
        <w:fldChar w:fldCharType="end"/>
      </w:r>
      <w:r>
        <w:t xml:space="preserve">: </w:t>
      </w:r>
      <w:proofErr w:type="spellStart"/>
      <w:r>
        <w:t>Mockup</w:t>
      </w:r>
      <w:proofErr w:type="spellEnd"/>
      <w:r>
        <w:t xml:space="preserve"> historial</w:t>
      </w:r>
      <w:bookmarkEnd w:id="91"/>
    </w:p>
    <w:p w14:paraId="7266479B" w14:textId="77777777" w:rsidR="002C2038" w:rsidRDefault="002C2038" w:rsidP="002C2038">
      <w:pPr>
        <w:keepNext/>
        <w:jc w:val="center"/>
      </w:pPr>
      <w:r>
        <w:rPr>
          <w:noProof/>
          <w:lang w:val="es-ES_tradnl" w:eastAsia="es-ES_tradnl"/>
        </w:rPr>
        <w:lastRenderedPageBreak/>
        <w:drawing>
          <wp:inline distT="0" distB="0" distL="0" distR="0" wp14:anchorId="70481E87" wp14:editId="6F761F3B">
            <wp:extent cx="4657175" cy="4407115"/>
            <wp:effectExtent l="0" t="0" r="0" b="1270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ptura de pantalla 2018-08-23 a las 12.19.37.png"/>
                    <pic:cNvPicPr/>
                  </pic:nvPicPr>
                  <pic:blipFill>
                    <a:blip r:embed="rId36">
                      <a:extLst>
                        <a:ext uri="{28A0092B-C50C-407E-A947-70E740481C1C}">
                          <a14:useLocalDpi xmlns:a14="http://schemas.microsoft.com/office/drawing/2010/main" val="0"/>
                        </a:ext>
                      </a:extLst>
                    </a:blip>
                    <a:stretch>
                      <a:fillRect/>
                    </a:stretch>
                  </pic:blipFill>
                  <pic:spPr>
                    <a:xfrm>
                      <a:off x="0" y="0"/>
                      <a:ext cx="4668901" cy="4418212"/>
                    </a:xfrm>
                    <a:prstGeom prst="rect">
                      <a:avLst/>
                    </a:prstGeom>
                  </pic:spPr>
                </pic:pic>
              </a:graphicData>
            </a:graphic>
          </wp:inline>
        </w:drawing>
      </w:r>
    </w:p>
    <w:p w14:paraId="218D53E2" w14:textId="77CD7AEA" w:rsidR="00293EB2" w:rsidRDefault="002C2038" w:rsidP="002C2038">
      <w:pPr>
        <w:pStyle w:val="Descripcin"/>
        <w:jc w:val="center"/>
      </w:pPr>
      <w:bookmarkStart w:id="92" w:name="_Toc523820110"/>
      <w:r>
        <w:t xml:space="preserve">Ilustración </w:t>
      </w:r>
      <w:r w:rsidR="00840B3C">
        <w:rPr>
          <w:noProof/>
        </w:rPr>
        <w:fldChar w:fldCharType="begin"/>
      </w:r>
      <w:r w:rsidR="00840B3C">
        <w:rPr>
          <w:noProof/>
        </w:rPr>
        <w:instrText xml:space="preserve"> SEQ Ilustración \* ARABIC </w:instrText>
      </w:r>
      <w:r w:rsidR="00840B3C">
        <w:rPr>
          <w:noProof/>
        </w:rPr>
        <w:fldChar w:fldCharType="separate"/>
      </w:r>
      <w:r w:rsidR="008E39AD">
        <w:rPr>
          <w:noProof/>
        </w:rPr>
        <w:t>16</w:t>
      </w:r>
      <w:r w:rsidR="00840B3C">
        <w:rPr>
          <w:noProof/>
        </w:rPr>
        <w:fldChar w:fldCharType="end"/>
      </w:r>
      <w:r>
        <w:t xml:space="preserve">: </w:t>
      </w:r>
      <w:proofErr w:type="spellStart"/>
      <w:r>
        <w:t>Mockup</w:t>
      </w:r>
      <w:proofErr w:type="spellEnd"/>
      <w:r>
        <w:t xml:space="preserve"> ver consulta</w:t>
      </w:r>
      <w:bookmarkEnd w:id="92"/>
    </w:p>
    <w:p w14:paraId="67E2D5B9" w14:textId="77777777" w:rsidR="002C2038" w:rsidRDefault="002C2038" w:rsidP="002C2038"/>
    <w:p w14:paraId="1EF30F1A" w14:textId="77777777" w:rsidR="002C2038" w:rsidRDefault="002C2038" w:rsidP="002C2038">
      <w:pPr>
        <w:keepNext/>
        <w:jc w:val="center"/>
      </w:pPr>
      <w:r>
        <w:rPr>
          <w:noProof/>
          <w:lang w:val="es-ES_tradnl" w:eastAsia="es-ES_tradnl"/>
        </w:rPr>
        <w:lastRenderedPageBreak/>
        <w:drawing>
          <wp:inline distT="0" distB="0" distL="0" distR="0" wp14:anchorId="60819CCB" wp14:editId="62A6DFAE">
            <wp:extent cx="4492903" cy="5893015"/>
            <wp:effectExtent l="0" t="0" r="3175"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aptura de pantalla 2018-08-23 a las 12.20.13.png"/>
                    <pic:cNvPicPr/>
                  </pic:nvPicPr>
                  <pic:blipFill>
                    <a:blip r:embed="rId37">
                      <a:extLst>
                        <a:ext uri="{28A0092B-C50C-407E-A947-70E740481C1C}">
                          <a14:useLocalDpi xmlns:a14="http://schemas.microsoft.com/office/drawing/2010/main" val="0"/>
                        </a:ext>
                      </a:extLst>
                    </a:blip>
                    <a:stretch>
                      <a:fillRect/>
                    </a:stretch>
                  </pic:blipFill>
                  <pic:spPr>
                    <a:xfrm>
                      <a:off x="0" y="0"/>
                      <a:ext cx="4514789" cy="5921722"/>
                    </a:xfrm>
                    <a:prstGeom prst="rect">
                      <a:avLst/>
                    </a:prstGeom>
                  </pic:spPr>
                </pic:pic>
              </a:graphicData>
            </a:graphic>
          </wp:inline>
        </w:drawing>
      </w:r>
    </w:p>
    <w:p w14:paraId="042E049C" w14:textId="31F77C96" w:rsidR="002C2038" w:rsidRDefault="002C2038" w:rsidP="002C2038">
      <w:pPr>
        <w:pStyle w:val="Descripcin"/>
        <w:jc w:val="center"/>
      </w:pPr>
      <w:bookmarkStart w:id="93" w:name="_Toc523820111"/>
      <w:r>
        <w:t xml:space="preserve">Ilustración </w:t>
      </w:r>
      <w:r w:rsidR="00840B3C">
        <w:rPr>
          <w:noProof/>
        </w:rPr>
        <w:fldChar w:fldCharType="begin"/>
      </w:r>
      <w:r w:rsidR="00840B3C">
        <w:rPr>
          <w:noProof/>
        </w:rPr>
        <w:instrText xml:space="preserve"> SEQ Ilustración \* ARABIC </w:instrText>
      </w:r>
      <w:r w:rsidR="00840B3C">
        <w:rPr>
          <w:noProof/>
        </w:rPr>
        <w:fldChar w:fldCharType="separate"/>
      </w:r>
      <w:r w:rsidR="008E39AD">
        <w:rPr>
          <w:noProof/>
        </w:rPr>
        <w:t>17</w:t>
      </w:r>
      <w:r w:rsidR="00840B3C">
        <w:rPr>
          <w:noProof/>
        </w:rPr>
        <w:fldChar w:fldCharType="end"/>
      </w:r>
      <w:r>
        <w:t xml:space="preserve">: </w:t>
      </w:r>
      <w:proofErr w:type="spellStart"/>
      <w:r>
        <w:t>Mockup</w:t>
      </w:r>
      <w:proofErr w:type="spellEnd"/>
      <w:r>
        <w:t xml:space="preserve"> nueva consulta</w:t>
      </w:r>
      <w:bookmarkEnd w:id="93"/>
    </w:p>
    <w:p w14:paraId="57F0B366" w14:textId="77777777" w:rsidR="00651B97" w:rsidRDefault="00651B97" w:rsidP="00651B97"/>
    <w:p w14:paraId="26A1D83B" w14:textId="77777777" w:rsidR="009A3599" w:rsidRDefault="009A3599" w:rsidP="00651B97"/>
    <w:p w14:paraId="29F10802" w14:textId="77777777" w:rsidR="009A3599" w:rsidRDefault="009A3599" w:rsidP="00651B97"/>
    <w:p w14:paraId="1ECCED86" w14:textId="77777777" w:rsidR="009A3599" w:rsidRDefault="009A3599" w:rsidP="00651B97"/>
    <w:p w14:paraId="36C0FB62" w14:textId="77777777" w:rsidR="009A3599" w:rsidRDefault="009A3599" w:rsidP="00651B97"/>
    <w:p w14:paraId="24789FF1" w14:textId="77777777" w:rsidR="009A3599" w:rsidRPr="00651B97" w:rsidRDefault="009A3599" w:rsidP="00651B97"/>
    <w:p w14:paraId="17C08745" w14:textId="61EDDA5D" w:rsidR="00214A8C" w:rsidRDefault="00214A8C" w:rsidP="00FC1971">
      <w:pPr>
        <w:pStyle w:val="Ttulo2"/>
      </w:pPr>
      <w:bookmarkStart w:id="94" w:name="_Toc523912111"/>
      <w:bookmarkStart w:id="95" w:name="_Toc523913060"/>
      <w:r>
        <w:lastRenderedPageBreak/>
        <w:t>Diagrama de clases</w:t>
      </w:r>
      <w:bookmarkEnd w:id="94"/>
      <w:bookmarkEnd w:id="95"/>
    </w:p>
    <w:p w14:paraId="07E69EEE" w14:textId="77777777" w:rsidR="00FF4B3A" w:rsidRDefault="00FF4B3A" w:rsidP="00FF4B3A">
      <w:pPr>
        <w:keepNext/>
      </w:pPr>
      <w:r>
        <w:rPr>
          <w:b/>
          <w:noProof/>
          <w:sz w:val="32"/>
          <w:szCs w:val="32"/>
          <w:lang w:val="es-ES_tradnl" w:eastAsia="es-ES_tradnl"/>
        </w:rPr>
        <w:drawing>
          <wp:inline distT="0" distB="0" distL="0" distR="0" wp14:anchorId="5AF9B2DB" wp14:editId="4CE1998A">
            <wp:extent cx="6913400" cy="4738055"/>
            <wp:effectExtent l="0" t="4445"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Diagrama de clases.jpg"/>
                    <pic:cNvPicPr/>
                  </pic:nvPicPr>
                  <pic:blipFill>
                    <a:blip r:embed="rId38">
                      <a:extLst>
                        <a:ext uri="{28A0092B-C50C-407E-A947-70E740481C1C}">
                          <a14:useLocalDpi xmlns:a14="http://schemas.microsoft.com/office/drawing/2010/main" val="0"/>
                        </a:ext>
                      </a:extLst>
                    </a:blip>
                    <a:stretch>
                      <a:fillRect/>
                    </a:stretch>
                  </pic:blipFill>
                  <pic:spPr>
                    <a:xfrm rot="16200000">
                      <a:off x="0" y="0"/>
                      <a:ext cx="6973337" cy="4779133"/>
                    </a:xfrm>
                    <a:prstGeom prst="rect">
                      <a:avLst/>
                    </a:prstGeom>
                    <a:noFill/>
                    <a:ln>
                      <a:noFill/>
                    </a:ln>
                  </pic:spPr>
                </pic:pic>
              </a:graphicData>
            </a:graphic>
          </wp:inline>
        </w:drawing>
      </w:r>
    </w:p>
    <w:p w14:paraId="638E0E23" w14:textId="10635878" w:rsidR="007A78F3" w:rsidRDefault="00FF4B3A" w:rsidP="00FF4B3A">
      <w:pPr>
        <w:pStyle w:val="Descripcin"/>
        <w:jc w:val="center"/>
      </w:pPr>
      <w:bookmarkStart w:id="96" w:name="_Toc523820112"/>
      <w:r>
        <w:t xml:space="preserve">Ilustración </w:t>
      </w:r>
      <w:r w:rsidR="00840B3C">
        <w:rPr>
          <w:noProof/>
        </w:rPr>
        <w:fldChar w:fldCharType="begin"/>
      </w:r>
      <w:r w:rsidR="00840B3C">
        <w:rPr>
          <w:noProof/>
        </w:rPr>
        <w:instrText xml:space="preserve"> SEQ Ilustración \* ARABIC </w:instrText>
      </w:r>
      <w:r w:rsidR="00840B3C">
        <w:rPr>
          <w:noProof/>
        </w:rPr>
        <w:fldChar w:fldCharType="separate"/>
      </w:r>
      <w:r w:rsidR="008E39AD">
        <w:rPr>
          <w:noProof/>
        </w:rPr>
        <w:t>18</w:t>
      </w:r>
      <w:r w:rsidR="00840B3C">
        <w:rPr>
          <w:noProof/>
        </w:rPr>
        <w:fldChar w:fldCharType="end"/>
      </w:r>
      <w:r>
        <w:t>: Diagrama de clases</w:t>
      </w:r>
      <w:bookmarkEnd w:id="96"/>
    </w:p>
    <w:p w14:paraId="02C4C9A3" w14:textId="77777777" w:rsidR="00FF4B3A" w:rsidRDefault="00FF4B3A" w:rsidP="00FF4B3A"/>
    <w:p w14:paraId="7B042F87" w14:textId="77777777" w:rsidR="001548A7" w:rsidRDefault="001548A7" w:rsidP="00FF4B3A"/>
    <w:p w14:paraId="6AA03B49" w14:textId="77777777" w:rsidR="001548A7" w:rsidRPr="00FF4B3A" w:rsidRDefault="001548A7" w:rsidP="00FF4B3A"/>
    <w:p w14:paraId="50121CF6" w14:textId="54D61BC8" w:rsidR="00214A8C" w:rsidRDefault="00214A8C" w:rsidP="00FC1971">
      <w:pPr>
        <w:pStyle w:val="Ttulo2"/>
      </w:pPr>
      <w:bookmarkStart w:id="97" w:name="_Toc523912112"/>
      <w:bookmarkStart w:id="98" w:name="_Toc523913061"/>
      <w:r>
        <w:t>Diagrama entidad relación</w:t>
      </w:r>
      <w:bookmarkEnd w:id="97"/>
      <w:bookmarkEnd w:id="98"/>
    </w:p>
    <w:p w14:paraId="72A26CBC" w14:textId="77777777" w:rsidR="00CC78C0" w:rsidRDefault="001548A7" w:rsidP="00CC78C0">
      <w:pPr>
        <w:pStyle w:val="Prrafodelista"/>
        <w:keepNext/>
        <w:spacing w:after="0" w:line="240" w:lineRule="auto"/>
        <w:ind w:left="0"/>
        <w:jc w:val="left"/>
      </w:pPr>
      <w:r w:rsidRPr="001548A7">
        <w:rPr>
          <w:noProof/>
          <w:lang w:val="es-ES_tradnl" w:eastAsia="es-ES_tradnl"/>
        </w:rPr>
        <w:drawing>
          <wp:inline distT="0" distB="0" distL="0" distR="0" wp14:anchorId="31E262D9" wp14:editId="22036914">
            <wp:extent cx="7259609" cy="4104796"/>
            <wp:effectExtent l="2540" t="0" r="7620" b="7620"/>
            <wp:docPr id="27" name="Imagen 27" descr="https://lh6.googleusercontent.com/eMC--w_8dUbDY5AHe-q_8D5Fnmda4qMsEAjutXnEEYLxVAp-CrvLS5SWmqtwWlE5QP0Yt6mBoPn1x688Y2UaTX3IioAo9KwPPiZplp8qOp-XQL4wVaubz71ZG0wSrDDc82vDj3x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eMC--w_8dUbDY5AHe-q_8D5Fnmda4qMsEAjutXnEEYLxVAp-CrvLS5SWmqtwWlE5QP0Yt6mBoPn1x688Y2UaTX3IioAo9KwPPiZplp8qOp-XQL4wVaubz71ZG0wSrDDc82vDj3xf"/>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rot="16200000">
                      <a:off x="0" y="0"/>
                      <a:ext cx="7280521" cy="4116620"/>
                    </a:xfrm>
                    <a:prstGeom prst="rect">
                      <a:avLst/>
                    </a:prstGeom>
                    <a:noFill/>
                    <a:ln>
                      <a:noFill/>
                    </a:ln>
                  </pic:spPr>
                </pic:pic>
              </a:graphicData>
            </a:graphic>
          </wp:inline>
        </w:drawing>
      </w:r>
    </w:p>
    <w:p w14:paraId="6F1EA8A7" w14:textId="524EADCF" w:rsidR="006005FD" w:rsidRPr="000C5820" w:rsidRDefault="00CC78C0" w:rsidP="000C5820">
      <w:pPr>
        <w:pStyle w:val="Descripcin"/>
        <w:jc w:val="center"/>
        <w:rPr>
          <w:rFonts w:ascii="Times New Roman" w:eastAsia="Times New Roman" w:hAnsi="Times New Roman" w:cs="Times New Roman"/>
          <w:lang w:val="es-ES_tradnl" w:eastAsia="es-ES_tradnl"/>
        </w:rPr>
      </w:pPr>
      <w:bookmarkStart w:id="99" w:name="_Toc523820113"/>
      <w:r>
        <w:t xml:space="preserve">Ilustración </w:t>
      </w:r>
      <w:r w:rsidR="00840B3C">
        <w:rPr>
          <w:noProof/>
        </w:rPr>
        <w:fldChar w:fldCharType="begin"/>
      </w:r>
      <w:r w:rsidR="00840B3C">
        <w:rPr>
          <w:noProof/>
        </w:rPr>
        <w:instrText xml:space="preserve"> SEQ Ilustración \* ARABIC </w:instrText>
      </w:r>
      <w:r w:rsidR="00840B3C">
        <w:rPr>
          <w:noProof/>
        </w:rPr>
        <w:fldChar w:fldCharType="separate"/>
      </w:r>
      <w:r w:rsidR="008E39AD">
        <w:rPr>
          <w:noProof/>
        </w:rPr>
        <w:t>19</w:t>
      </w:r>
      <w:r w:rsidR="00840B3C">
        <w:rPr>
          <w:noProof/>
        </w:rPr>
        <w:fldChar w:fldCharType="end"/>
      </w:r>
      <w:r>
        <w:t>: Diagrama entidad relación</w:t>
      </w:r>
      <w:bookmarkEnd w:id="99"/>
    </w:p>
    <w:p w14:paraId="0BD3CA15" w14:textId="02C50905" w:rsidR="00D12795" w:rsidRDefault="00D12795" w:rsidP="00FC1971">
      <w:pPr>
        <w:pStyle w:val="Ttulo2"/>
      </w:pPr>
      <w:bookmarkStart w:id="100" w:name="_Toc523912113"/>
      <w:bookmarkStart w:id="101" w:name="_Toc523913062"/>
      <w:r>
        <w:lastRenderedPageBreak/>
        <w:t>Diseño final</w:t>
      </w:r>
      <w:bookmarkEnd w:id="100"/>
      <w:bookmarkEnd w:id="101"/>
    </w:p>
    <w:p w14:paraId="7FBC27CF" w14:textId="21DCEB12" w:rsidR="000C5820" w:rsidRDefault="000C5820" w:rsidP="000C5820">
      <w:r>
        <w:t xml:space="preserve">Durante el desarrollo de la aplicación algunas vistas han sufrido cambios y reducciones haciendo mas simple alguna de ellas. </w:t>
      </w:r>
    </w:p>
    <w:p w14:paraId="3332E888" w14:textId="2DF411B5" w:rsidR="005D2A7C" w:rsidRDefault="005D2A7C" w:rsidP="000C5820">
      <w:r>
        <w:t xml:space="preserve">A </w:t>
      </w:r>
      <w:r w:rsidR="00AE45B5">
        <w:t>continuación,</w:t>
      </w:r>
      <w:r>
        <w:t xml:space="preserve"> se mostrarán las vistas con el diseño final, incluyendo las que no estaban en los prototipos tempranos, además de una explicación con la secuencia del funcionamiento normal de la aplicación.</w:t>
      </w:r>
    </w:p>
    <w:p w14:paraId="4369DD87" w14:textId="58A2E25D" w:rsidR="009F7EAC" w:rsidRDefault="009F7EAC" w:rsidP="000C5820">
      <w:r>
        <w:t xml:space="preserve">Las vistas de registro y </w:t>
      </w:r>
      <w:proofErr w:type="spellStart"/>
      <w:r w:rsidRPr="009F7EAC">
        <w:rPr>
          <w:i/>
        </w:rPr>
        <w:t>login</w:t>
      </w:r>
      <w:proofErr w:type="spellEnd"/>
      <w:r>
        <w:t xml:space="preserve"> casi no han sufrido cambios con respecto a los prototipos, exceptuando en el registro, que se ha omitido el campo de confirmar contraseña</w:t>
      </w:r>
      <w:r w:rsidR="004A69D9">
        <w:t xml:space="preserve">. En </w:t>
      </w:r>
      <w:r w:rsidR="00AE45B5">
        <w:t>esta</w:t>
      </w:r>
      <w:r w:rsidR="004A69D9">
        <w:t xml:space="preserve"> parte el usuario tiene que elegir que tipo de registro quiere, de tipo médico o de usuario normal. En el caso de que sea de tipo médico, cuando se registre no podrá hacer los servicios exclusivos de un médico hasta que el administrador no lo valide.</w:t>
      </w:r>
    </w:p>
    <w:p w14:paraId="17E0F33B" w14:textId="77777777" w:rsidR="00C1436D" w:rsidRDefault="00C1436D" w:rsidP="000C5820"/>
    <w:p w14:paraId="0594FD4F" w14:textId="77777777" w:rsidR="004A69D9" w:rsidRDefault="004A69D9" w:rsidP="004A69D9">
      <w:pPr>
        <w:keepNext/>
        <w:jc w:val="center"/>
      </w:pPr>
      <w:r>
        <w:rPr>
          <w:noProof/>
        </w:rPr>
        <w:drawing>
          <wp:inline distT="0" distB="0" distL="0" distR="0" wp14:anchorId="06A08DF8" wp14:editId="262EDE4C">
            <wp:extent cx="3944371" cy="2247900"/>
            <wp:effectExtent l="0" t="0" r="571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ptura de pantalla 2018-09-01 a las 17.17.31.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949191" cy="2250647"/>
                    </a:xfrm>
                    <a:prstGeom prst="rect">
                      <a:avLst/>
                    </a:prstGeom>
                  </pic:spPr>
                </pic:pic>
              </a:graphicData>
            </a:graphic>
          </wp:inline>
        </w:drawing>
      </w:r>
    </w:p>
    <w:p w14:paraId="41A78326" w14:textId="1430D60C" w:rsidR="004A69D9" w:rsidRDefault="004A69D9" w:rsidP="004A69D9">
      <w:pPr>
        <w:pStyle w:val="Descripcin"/>
        <w:jc w:val="center"/>
      </w:pPr>
      <w:bookmarkStart w:id="102" w:name="_Toc523820114"/>
      <w:r>
        <w:t xml:space="preserve">Ilustración </w:t>
      </w:r>
      <w:r w:rsidR="002478BB">
        <w:rPr>
          <w:noProof/>
        </w:rPr>
        <w:fldChar w:fldCharType="begin"/>
      </w:r>
      <w:r w:rsidR="002478BB">
        <w:rPr>
          <w:noProof/>
        </w:rPr>
        <w:instrText xml:space="preserve"> SEQ Ilustración \* ARABIC </w:instrText>
      </w:r>
      <w:r w:rsidR="002478BB">
        <w:rPr>
          <w:noProof/>
        </w:rPr>
        <w:fldChar w:fldCharType="separate"/>
      </w:r>
      <w:r w:rsidR="008E39AD">
        <w:rPr>
          <w:noProof/>
        </w:rPr>
        <w:t>20</w:t>
      </w:r>
      <w:r w:rsidR="002478BB">
        <w:rPr>
          <w:noProof/>
        </w:rPr>
        <w:fldChar w:fldCharType="end"/>
      </w:r>
      <w:r>
        <w:t xml:space="preserve">: </w:t>
      </w:r>
      <w:proofErr w:type="spellStart"/>
      <w:r>
        <w:t>Login</w:t>
      </w:r>
      <w:bookmarkEnd w:id="102"/>
      <w:proofErr w:type="spellEnd"/>
    </w:p>
    <w:p w14:paraId="3540B098" w14:textId="77777777" w:rsidR="004A69D9" w:rsidRDefault="004A69D9" w:rsidP="004A69D9">
      <w:pPr>
        <w:keepNext/>
        <w:jc w:val="center"/>
      </w:pPr>
      <w:r>
        <w:rPr>
          <w:noProof/>
        </w:rPr>
        <w:lastRenderedPageBreak/>
        <w:drawing>
          <wp:inline distT="0" distB="0" distL="0" distR="0" wp14:anchorId="7EEE865D" wp14:editId="5DC5C45D">
            <wp:extent cx="4020833" cy="2273300"/>
            <wp:effectExtent l="0" t="0" r="508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aptura de pantalla 2018-09-01 a las 17.18.03.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023314" cy="2274703"/>
                    </a:xfrm>
                    <a:prstGeom prst="rect">
                      <a:avLst/>
                    </a:prstGeom>
                  </pic:spPr>
                </pic:pic>
              </a:graphicData>
            </a:graphic>
          </wp:inline>
        </w:drawing>
      </w:r>
    </w:p>
    <w:p w14:paraId="731401B3" w14:textId="6B53274E" w:rsidR="004A69D9" w:rsidRDefault="004A69D9" w:rsidP="004A69D9">
      <w:pPr>
        <w:pStyle w:val="Descripcin"/>
        <w:jc w:val="center"/>
      </w:pPr>
      <w:bookmarkStart w:id="103" w:name="_Toc523820115"/>
      <w:r>
        <w:t xml:space="preserve">Ilustración </w:t>
      </w:r>
      <w:r w:rsidR="002478BB">
        <w:rPr>
          <w:noProof/>
        </w:rPr>
        <w:fldChar w:fldCharType="begin"/>
      </w:r>
      <w:r w:rsidR="002478BB">
        <w:rPr>
          <w:noProof/>
        </w:rPr>
        <w:instrText xml:space="preserve"> SEQ Ilustración \* ARABIC </w:instrText>
      </w:r>
      <w:r w:rsidR="002478BB">
        <w:rPr>
          <w:noProof/>
        </w:rPr>
        <w:fldChar w:fldCharType="separate"/>
      </w:r>
      <w:r w:rsidR="008E39AD">
        <w:rPr>
          <w:noProof/>
        </w:rPr>
        <w:t>21</w:t>
      </w:r>
      <w:r w:rsidR="002478BB">
        <w:rPr>
          <w:noProof/>
        </w:rPr>
        <w:fldChar w:fldCharType="end"/>
      </w:r>
      <w:r>
        <w:t>: Registro</w:t>
      </w:r>
      <w:bookmarkEnd w:id="103"/>
    </w:p>
    <w:p w14:paraId="0B1D2827" w14:textId="789A1F08" w:rsidR="00B1688D" w:rsidRDefault="00B1688D" w:rsidP="00B1688D"/>
    <w:p w14:paraId="4BA55EF5" w14:textId="7A320ED3" w:rsidR="00B1688D" w:rsidRDefault="00B1688D" w:rsidP="00B1688D">
      <w:r>
        <w:t xml:space="preserve">Cuando el usuario haya metido correctamente su nombre de usuario y contraseña para iniciar sesión, se le redirige a la vista de confirmación de </w:t>
      </w:r>
      <w:proofErr w:type="spellStart"/>
      <w:r w:rsidRPr="00B1688D">
        <w:rPr>
          <w:i/>
        </w:rPr>
        <w:t>login</w:t>
      </w:r>
      <w:proofErr w:type="spellEnd"/>
      <w:r w:rsidR="008E39AD">
        <w:rPr>
          <w:i/>
        </w:rPr>
        <w:t xml:space="preserve"> (ilustración 22)</w:t>
      </w:r>
      <w:r>
        <w:rPr>
          <w:i/>
        </w:rPr>
        <w:t xml:space="preserve">. </w:t>
      </w:r>
      <w:r>
        <w:t>En ella es donde el usuario tiene que introducir el código que se le ha enviado a su correo electrónico, para comprobar que es él.</w:t>
      </w:r>
    </w:p>
    <w:p w14:paraId="3D0348F6" w14:textId="77777777" w:rsidR="008E39AD" w:rsidRDefault="008E39AD" w:rsidP="00B1688D"/>
    <w:p w14:paraId="40306675" w14:textId="77777777" w:rsidR="008E39AD" w:rsidRDefault="008E39AD" w:rsidP="008E39AD">
      <w:pPr>
        <w:keepNext/>
        <w:jc w:val="center"/>
      </w:pPr>
      <w:r>
        <w:rPr>
          <w:noProof/>
        </w:rPr>
        <w:drawing>
          <wp:inline distT="0" distB="0" distL="0" distR="0" wp14:anchorId="67894F0C" wp14:editId="7C43A91C">
            <wp:extent cx="3853233" cy="2159000"/>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aptura de pantalla 2018-09-04 a las 10.14.21.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860456" cy="2163047"/>
                    </a:xfrm>
                    <a:prstGeom prst="rect">
                      <a:avLst/>
                    </a:prstGeom>
                  </pic:spPr>
                </pic:pic>
              </a:graphicData>
            </a:graphic>
          </wp:inline>
        </w:drawing>
      </w:r>
    </w:p>
    <w:p w14:paraId="0A58DB16" w14:textId="2DC5EB1D" w:rsidR="008E39AD" w:rsidRPr="00B1688D" w:rsidRDefault="008E39AD" w:rsidP="008E39AD">
      <w:pPr>
        <w:pStyle w:val="Descripcin"/>
        <w:jc w:val="center"/>
      </w:pPr>
      <w:bookmarkStart w:id="104" w:name="_Toc523820116"/>
      <w:r>
        <w:t xml:space="preserve">Ilustración </w:t>
      </w:r>
      <w:r w:rsidR="002478BB">
        <w:rPr>
          <w:noProof/>
        </w:rPr>
        <w:fldChar w:fldCharType="begin"/>
      </w:r>
      <w:r w:rsidR="002478BB">
        <w:rPr>
          <w:noProof/>
        </w:rPr>
        <w:instrText xml:space="preserve"> SEQ Ilustración \* ARABIC </w:instrText>
      </w:r>
      <w:r w:rsidR="002478BB">
        <w:rPr>
          <w:noProof/>
        </w:rPr>
        <w:fldChar w:fldCharType="separate"/>
      </w:r>
      <w:r>
        <w:rPr>
          <w:noProof/>
        </w:rPr>
        <w:t>22</w:t>
      </w:r>
      <w:r w:rsidR="002478BB">
        <w:rPr>
          <w:noProof/>
        </w:rPr>
        <w:fldChar w:fldCharType="end"/>
      </w:r>
      <w:r>
        <w:t xml:space="preserve">: Confirmación de </w:t>
      </w:r>
      <w:proofErr w:type="spellStart"/>
      <w:r>
        <w:t>login</w:t>
      </w:r>
      <w:bookmarkEnd w:id="104"/>
      <w:proofErr w:type="spellEnd"/>
    </w:p>
    <w:p w14:paraId="7ABD6ADD" w14:textId="77777777" w:rsidR="00335796" w:rsidRPr="00335796" w:rsidRDefault="00335796" w:rsidP="00335796"/>
    <w:p w14:paraId="03DA83B1" w14:textId="61C386D4" w:rsidR="004A69D9" w:rsidRDefault="00335796" w:rsidP="004A69D9">
      <w:r>
        <w:t>Una vez habiendo iniciado sesión, en la vista de inicio (</w:t>
      </w:r>
      <w:r w:rsidRPr="00335796">
        <w:rPr>
          <w:i/>
        </w:rPr>
        <w:t>ilustración 2</w:t>
      </w:r>
      <w:r w:rsidR="008E39AD">
        <w:rPr>
          <w:i/>
        </w:rPr>
        <w:t>3</w:t>
      </w:r>
      <w:r>
        <w:t>) vemos que hay noticias sobre la salud,</w:t>
      </w:r>
      <w:r w:rsidR="004F4D1F">
        <w:t xml:space="preserve"> y que el menú ha cambiado con respecto a los prototipos. Se ha quitado la opción de eventos y opciones ya que por limitación de </w:t>
      </w:r>
      <w:r w:rsidR="004F4D1F">
        <w:lastRenderedPageBreak/>
        <w:t>tiempo eventos no se ha podido implementar, posponiéndolo para futuras mejoras. Y en cuanto a la de opciones se optó por poner más opciones en el apartado “Perfil”.</w:t>
      </w:r>
    </w:p>
    <w:p w14:paraId="463995A9" w14:textId="77777777" w:rsidR="00C1436D" w:rsidRDefault="00C1436D" w:rsidP="004A69D9"/>
    <w:p w14:paraId="593046CF" w14:textId="77777777" w:rsidR="00C21F7A" w:rsidRDefault="00C21F7A" w:rsidP="00C21F7A">
      <w:pPr>
        <w:keepNext/>
        <w:jc w:val="center"/>
      </w:pPr>
      <w:r>
        <w:rPr>
          <w:noProof/>
        </w:rPr>
        <w:drawing>
          <wp:inline distT="0" distB="0" distL="0" distR="0" wp14:anchorId="227C4EE4" wp14:editId="6ED941D6">
            <wp:extent cx="4838562" cy="2755900"/>
            <wp:effectExtent l="0" t="0" r="635"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aptura de pantalla 2018-09-01 a las 17.49.05.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841997" cy="2757857"/>
                    </a:xfrm>
                    <a:prstGeom prst="rect">
                      <a:avLst/>
                    </a:prstGeom>
                  </pic:spPr>
                </pic:pic>
              </a:graphicData>
            </a:graphic>
          </wp:inline>
        </w:drawing>
      </w:r>
    </w:p>
    <w:p w14:paraId="77FEBD50" w14:textId="27C622A0" w:rsidR="004F4D1F" w:rsidRDefault="00C21F7A" w:rsidP="00C21F7A">
      <w:pPr>
        <w:pStyle w:val="Descripcin"/>
        <w:jc w:val="center"/>
      </w:pPr>
      <w:bookmarkStart w:id="105" w:name="_Toc523820117"/>
      <w:r>
        <w:t xml:space="preserve">Ilustración </w:t>
      </w:r>
      <w:r w:rsidR="002478BB">
        <w:rPr>
          <w:noProof/>
        </w:rPr>
        <w:fldChar w:fldCharType="begin"/>
      </w:r>
      <w:r w:rsidR="002478BB">
        <w:rPr>
          <w:noProof/>
        </w:rPr>
        <w:instrText xml:space="preserve"> SEQ Ilustración \* ARABIC </w:instrText>
      </w:r>
      <w:r w:rsidR="002478BB">
        <w:rPr>
          <w:noProof/>
        </w:rPr>
        <w:fldChar w:fldCharType="separate"/>
      </w:r>
      <w:r w:rsidR="008E39AD">
        <w:rPr>
          <w:noProof/>
        </w:rPr>
        <w:t>23</w:t>
      </w:r>
      <w:r w:rsidR="002478BB">
        <w:rPr>
          <w:noProof/>
        </w:rPr>
        <w:fldChar w:fldCharType="end"/>
      </w:r>
      <w:r>
        <w:t>: Inicio</w:t>
      </w:r>
      <w:bookmarkEnd w:id="105"/>
    </w:p>
    <w:p w14:paraId="75165B80" w14:textId="77777777" w:rsidR="00B1688D" w:rsidRPr="00B1688D" w:rsidRDefault="00B1688D" w:rsidP="00B1688D"/>
    <w:p w14:paraId="7DCCD142" w14:textId="7815FC79" w:rsidR="004F4D1F" w:rsidRDefault="00C21F7A" w:rsidP="004A69D9">
      <w:r>
        <w:t>La primera opción que tenemos después de inicio es la citas, en ella tenemos dos alternativas, pedir una nueva cita o ver las citas. Las dos opciones pueden realizar tanto médico como paciente.</w:t>
      </w:r>
    </w:p>
    <w:p w14:paraId="7E83A5B0" w14:textId="77777777" w:rsidR="008E39AD" w:rsidRDefault="008E39AD" w:rsidP="004A69D9"/>
    <w:p w14:paraId="1CA7EF0B" w14:textId="77777777" w:rsidR="00C21F7A" w:rsidRDefault="00C21F7A" w:rsidP="00C21F7A">
      <w:pPr>
        <w:keepNext/>
        <w:jc w:val="center"/>
      </w:pPr>
      <w:r>
        <w:rPr>
          <w:noProof/>
        </w:rPr>
        <w:drawing>
          <wp:inline distT="0" distB="0" distL="0" distR="0" wp14:anchorId="434B2E2C" wp14:editId="143AE604">
            <wp:extent cx="4041328" cy="2298700"/>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aptura de pantalla 2018-09-01 a las 17.43.54.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042379" cy="2299298"/>
                    </a:xfrm>
                    <a:prstGeom prst="rect">
                      <a:avLst/>
                    </a:prstGeom>
                  </pic:spPr>
                </pic:pic>
              </a:graphicData>
            </a:graphic>
          </wp:inline>
        </w:drawing>
      </w:r>
    </w:p>
    <w:p w14:paraId="033CC057" w14:textId="7354923C" w:rsidR="00C21F7A" w:rsidRDefault="00C21F7A" w:rsidP="008E39AD">
      <w:pPr>
        <w:pStyle w:val="Descripcin"/>
        <w:jc w:val="center"/>
      </w:pPr>
      <w:bookmarkStart w:id="106" w:name="_Toc523820118"/>
      <w:r>
        <w:t xml:space="preserve">Ilustración </w:t>
      </w:r>
      <w:r w:rsidR="002478BB">
        <w:rPr>
          <w:noProof/>
        </w:rPr>
        <w:fldChar w:fldCharType="begin"/>
      </w:r>
      <w:r w:rsidR="002478BB">
        <w:rPr>
          <w:noProof/>
        </w:rPr>
        <w:instrText xml:space="preserve"> SEQ Ilustración \* ARABIC </w:instrText>
      </w:r>
      <w:r w:rsidR="002478BB">
        <w:rPr>
          <w:noProof/>
        </w:rPr>
        <w:fldChar w:fldCharType="separate"/>
      </w:r>
      <w:r w:rsidR="008E39AD">
        <w:rPr>
          <w:noProof/>
        </w:rPr>
        <w:t>24</w:t>
      </w:r>
      <w:r w:rsidR="002478BB">
        <w:rPr>
          <w:noProof/>
        </w:rPr>
        <w:fldChar w:fldCharType="end"/>
      </w:r>
      <w:r>
        <w:t>: Nueva cita</w:t>
      </w:r>
      <w:bookmarkEnd w:id="106"/>
    </w:p>
    <w:p w14:paraId="3BFAD0E1" w14:textId="47FA9ED1" w:rsidR="00C21F7A" w:rsidRDefault="00C21F7A" w:rsidP="00C21F7A">
      <w:r>
        <w:lastRenderedPageBreak/>
        <w:t>En la opción de “nueva cita” (</w:t>
      </w:r>
      <w:r w:rsidRPr="00C21F7A">
        <w:rPr>
          <w:i/>
        </w:rPr>
        <w:t>Ilustración 2</w:t>
      </w:r>
      <w:r w:rsidR="00EF4284">
        <w:rPr>
          <w:i/>
        </w:rPr>
        <w:t>4</w:t>
      </w:r>
      <w:r>
        <w:t>) el usuario tiene que</w:t>
      </w:r>
      <w:r w:rsidR="00C1436D">
        <w:t xml:space="preserve"> introducir la SIP del paciente, la fecha, seleccionar una hora, elegir el tipo de cita, ésta puede ser </w:t>
      </w:r>
      <w:proofErr w:type="spellStart"/>
      <w:r w:rsidR="00C1436D">
        <w:t>videollamada</w:t>
      </w:r>
      <w:proofErr w:type="spellEnd"/>
      <w:r w:rsidR="00C1436D">
        <w:t xml:space="preserve"> o presencial si es necesario y por ultimo el nombre del médico con el que concretar la cita.</w:t>
      </w:r>
      <w:r w:rsidR="00E857E9">
        <w:t xml:space="preserve"> Una vez rellenados los campos correctamente </w:t>
      </w:r>
      <w:r w:rsidR="006D5AEE">
        <w:t xml:space="preserve">se </w:t>
      </w:r>
      <w:r w:rsidR="00E857E9">
        <w:t xml:space="preserve">le </w:t>
      </w:r>
      <w:r w:rsidR="006D5AEE">
        <w:t>proporciona</w:t>
      </w:r>
      <w:r w:rsidR="00E857E9">
        <w:t xml:space="preserve"> un c</w:t>
      </w:r>
      <w:r w:rsidR="006D5AEE">
        <w:t>ódigo de la cita al usuario, que luego llegada la fecha de la cita lo tendrá que introducir para comprobar que la cita es válida y esta dentro del rango de la fecha y hora establecido cuando se creó la cita.</w:t>
      </w:r>
    </w:p>
    <w:p w14:paraId="4A2B4298" w14:textId="77777777" w:rsidR="00C1436D" w:rsidRDefault="00C1436D" w:rsidP="00C21F7A"/>
    <w:p w14:paraId="165BBF86" w14:textId="77777777" w:rsidR="00C1436D" w:rsidRDefault="00C1436D" w:rsidP="00C1436D">
      <w:pPr>
        <w:keepNext/>
        <w:jc w:val="center"/>
      </w:pPr>
      <w:r>
        <w:rPr>
          <w:noProof/>
        </w:rPr>
        <w:drawing>
          <wp:inline distT="0" distB="0" distL="0" distR="0" wp14:anchorId="74D75F43" wp14:editId="321C0765">
            <wp:extent cx="4542474" cy="2552700"/>
            <wp:effectExtent l="0" t="0" r="4445"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aptura de pantalla 2018-09-01 a las 17.57.16.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554802" cy="2559628"/>
                    </a:xfrm>
                    <a:prstGeom prst="rect">
                      <a:avLst/>
                    </a:prstGeom>
                  </pic:spPr>
                </pic:pic>
              </a:graphicData>
            </a:graphic>
          </wp:inline>
        </w:drawing>
      </w:r>
    </w:p>
    <w:p w14:paraId="27A5CBF6" w14:textId="00EB852B" w:rsidR="00C1436D" w:rsidRDefault="00C1436D" w:rsidP="00C1436D">
      <w:pPr>
        <w:pStyle w:val="Descripcin"/>
        <w:jc w:val="center"/>
      </w:pPr>
      <w:bookmarkStart w:id="107" w:name="_Toc523820119"/>
      <w:r>
        <w:t xml:space="preserve">Ilustración </w:t>
      </w:r>
      <w:r w:rsidR="002478BB">
        <w:rPr>
          <w:noProof/>
        </w:rPr>
        <w:fldChar w:fldCharType="begin"/>
      </w:r>
      <w:r w:rsidR="002478BB">
        <w:rPr>
          <w:noProof/>
        </w:rPr>
        <w:instrText xml:space="preserve"> SEQ Ilustración \* ARABIC </w:instrText>
      </w:r>
      <w:r w:rsidR="002478BB">
        <w:rPr>
          <w:noProof/>
        </w:rPr>
        <w:fldChar w:fldCharType="separate"/>
      </w:r>
      <w:r w:rsidR="008E39AD">
        <w:rPr>
          <w:noProof/>
        </w:rPr>
        <w:t>25</w:t>
      </w:r>
      <w:r w:rsidR="002478BB">
        <w:rPr>
          <w:noProof/>
        </w:rPr>
        <w:fldChar w:fldCharType="end"/>
      </w:r>
      <w:r>
        <w:t>: Ver citas</w:t>
      </w:r>
      <w:bookmarkEnd w:id="107"/>
    </w:p>
    <w:p w14:paraId="71E4FBF8" w14:textId="283BBB48" w:rsidR="00C1436D" w:rsidRDefault="00C1436D" w:rsidP="00C1436D"/>
    <w:p w14:paraId="168C819D" w14:textId="530A4080" w:rsidR="00C1436D" w:rsidRDefault="00C1436D" w:rsidP="00C1436D">
      <w:r>
        <w:t xml:space="preserve">En la opción de ver citas, el usuario puede ver todas sus citas, parecido a un historial de citas, y filtrarlas según sean de tipo de </w:t>
      </w:r>
      <w:proofErr w:type="spellStart"/>
      <w:r>
        <w:t>videollamada</w:t>
      </w:r>
      <w:proofErr w:type="spellEnd"/>
      <w:r>
        <w:t xml:space="preserve"> o presencial.</w:t>
      </w:r>
    </w:p>
    <w:p w14:paraId="4B595D3E" w14:textId="7522B10A" w:rsidR="00C1436D" w:rsidRDefault="00C1436D" w:rsidP="00C1436D">
      <w:r>
        <w:t xml:space="preserve">La siguiente opción en el menú es la historial, aquí las alternativas varían según el tipo de usuario que sea, si es médico tiene la opción de buscar el historial de un paciente mediante su SIP y crear una nueva consulta asociada al historial de un paciente. </w:t>
      </w:r>
    </w:p>
    <w:p w14:paraId="6FDAFF70" w14:textId="77777777" w:rsidR="00C1436D" w:rsidRDefault="00C1436D" w:rsidP="00C1436D"/>
    <w:p w14:paraId="1025CD4E" w14:textId="77777777" w:rsidR="00C1436D" w:rsidRDefault="00C1436D" w:rsidP="00C1436D">
      <w:pPr>
        <w:keepNext/>
        <w:jc w:val="center"/>
      </w:pPr>
      <w:r>
        <w:rPr>
          <w:noProof/>
        </w:rPr>
        <w:lastRenderedPageBreak/>
        <w:drawing>
          <wp:inline distT="0" distB="0" distL="0" distR="0" wp14:anchorId="5434EDEC" wp14:editId="46F946AB">
            <wp:extent cx="3788817" cy="2146300"/>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aptura de pantalla 2018-09-01 a las 18.04.53.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794397" cy="2149461"/>
                    </a:xfrm>
                    <a:prstGeom prst="rect">
                      <a:avLst/>
                    </a:prstGeom>
                  </pic:spPr>
                </pic:pic>
              </a:graphicData>
            </a:graphic>
          </wp:inline>
        </w:drawing>
      </w:r>
    </w:p>
    <w:p w14:paraId="6B217CC7" w14:textId="4BDB67FF" w:rsidR="00C1436D" w:rsidRDefault="00C1436D" w:rsidP="00C1436D">
      <w:pPr>
        <w:pStyle w:val="Descripcin"/>
        <w:jc w:val="center"/>
      </w:pPr>
      <w:bookmarkStart w:id="108" w:name="_Toc523820120"/>
      <w:r>
        <w:t xml:space="preserve">Ilustración </w:t>
      </w:r>
      <w:r w:rsidR="002478BB">
        <w:rPr>
          <w:noProof/>
        </w:rPr>
        <w:fldChar w:fldCharType="begin"/>
      </w:r>
      <w:r w:rsidR="002478BB">
        <w:rPr>
          <w:noProof/>
        </w:rPr>
        <w:instrText xml:space="preserve"> SEQ Ilustración \* ARABIC </w:instrText>
      </w:r>
      <w:r w:rsidR="002478BB">
        <w:rPr>
          <w:noProof/>
        </w:rPr>
        <w:fldChar w:fldCharType="separate"/>
      </w:r>
      <w:r w:rsidR="008E39AD">
        <w:rPr>
          <w:noProof/>
        </w:rPr>
        <w:t>26</w:t>
      </w:r>
      <w:r w:rsidR="002478BB">
        <w:rPr>
          <w:noProof/>
        </w:rPr>
        <w:fldChar w:fldCharType="end"/>
      </w:r>
      <w:r>
        <w:t>: Historial según la vista del médico</w:t>
      </w:r>
      <w:bookmarkEnd w:id="108"/>
    </w:p>
    <w:p w14:paraId="3A9F5AA1" w14:textId="2017A470" w:rsidR="00142BEE" w:rsidRDefault="00142BEE" w:rsidP="00142BEE"/>
    <w:p w14:paraId="460C23B8" w14:textId="2518600A" w:rsidR="008E4E6E" w:rsidRDefault="008E4E6E" w:rsidP="00142BEE">
      <w:r>
        <w:t>Cuando el médico busca un historial clínico, le aparecen los datos del paciente y las consultas asociadas a ese historial.</w:t>
      </w:r>
    </w:p>
    <w:p w14:paraId="33291E20" w14:textId="77777777" w:rsidR="008E39AD" w:rsidRDefault="008E39AD" w:rsidP="00142BEE"/>
    <w:p w14:paraId="7589D0A2" w14:textId="6951627C" w:rsidR="008E4E6E" w:rsidRDefault="008E4E6E" w:rsidP="008E4E6E">
      <w:pPr>
        <w:keepNext/>
        <w:jc w:val="center"/>
      </w:pPr>
      <w:r>
        <w:rPr>
          <w:noProof/>
        </w:rPr>
        <w:drawing>
          <wp:inline distT="0" distB="0" distL="0" distR="0" wp14:anchorId="6DFDD74B" wp14:editId="3BA74354">
            <wp:extent cx="4340001" cy="2463800"/>
            <wp:effectExtent l="0" t="0" r="381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aptura de pantalla 2018-09-01 a las 18.44.41.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344799" cy="2466524"/>
                    </a:xfrm>
                    <a:prstGeom prst="rect">
                      <a:avLst/>
                    </a:prstGeom>
                  </pic:spPr>
                </pic:pic>
              </a:graphicData>
            </a:graphic>
          </wp:inline>
        </w:drawing>
      </w:r>
    </w:p>
    <w:p w14:paraId="398A1939" w14:textId="162D439B" w:rsidR="008E4E6E" w:rsidRDefault="008E4E6E" w:rsidP="008E4E6E">
      <w:pPr>
        <w:pStyle w:val="Descripcin"/>
        <w:jc w:val="center"/>
      </w:pPr>
      <w:bookmarkStart w:id="109" w:name="_Toc523820121"/>
      <w:r>
        <w:t xml:space="preserve">Ilustración </w:t>
      </w:r>
      <w:r w:rsidR="002478BB">
        <w:rPr>
          <w:noProof/>
        </w:rPr>
        <w:fldChar w:fldCharType="begin"/>
      </w:r>
      <w:r w:rsidR="002478BB">
        <w:rPr>
          <w:noProof/>
        </w:rPr>
        <w:instrText xml:space="preserve"> SEQ Ilustración \* ARABIC </w:instrText>
      </w:r>
      <w:r w:rsidR="002478BB">
        <w:rPr>
          <w:noProof/>
        </w:rPr>
        <w:fldChar w:fldCharType="separate"/>
      </w:r>
      <w:r w:rsidR="008E39AD">
        <w:rPr>
          <w:noProof/>
        </w:rPr>
        <w:t>27</w:t>
      </w:r>
      <w:r w:rsidR="002478BB">
        <w:rPr>
          <w:noProof/>
        </w:rPr>
        <w:fldChar w:fldCharType="end"/>
      </w:r>
      <w:r>
        <w:t>: Historial y consultas</w:t>
      </w:r>
      <w:bookmarkEnd w:id="109"/>
    </w:p>
    <w:p w14:paraId="5906DC63" w14:textId="77777777" w:rsidR="006D5AEE" w:rsidRPr="006D5AEE" w:rsidRDefault="006D5AEE" w:rsidP="006D5AEE"/>
    <w:p w14:paraId="2114EFB3" w14:textId="7741A5EB" w:rsidR="008E4E6E" w:rsidRDefault="0075664C" w:rsidP="008E4E6E">
      <w:r>
        <w:t xml:space="preserve">El médico tiene la posibilidad de acceder a todas las consultas, dentro de cada consulta le aparecerán </w:t>
      </w:r>
      <w:r w:rsidR="00E857E9">
        <w:t xml:space="preserve">la información con respecto a esa consulta, incluso un video de la </w:t>
      </w:r>
      <w:proofErr w:type="spellStart"/>
      <w:r w:rsidR="00E857E9">
        <w:t>videollamada</w:t>
      </w:r>
      <w:proofErr w:type="spellEnd"/>
      <w:r w:rsidR="00E857E9">
        <w:t xml:space="preserve"> en caso de que fuera de ese tipo.</w:t>
      </w:r>
    </w:p>
    <w:p w14:paraId="2C870E0D" w14:textId="77777777" w:rsidR="006D5AEE" w:rsidRDefault="006D5AEE" w:rsidP="008E4E6E"/>
    <w:p w14:paraId="567991AE" w14:textId="77777777" w:rsidR="00E857E9" w:rsidRDefault="00E857E9" w:rsidP="00E857E9">
      <w:pPr>
        <w:keepNext/>
        <w:jc w:val="center"/>
      </w:pPr>
      <w:r>
        <w:rPr>
          <w:noProof/>
        </w:rPr>
        <w:lastRenderedPageBreak/>
        <w:drawing>
          <wp:inline distT="0" distB="0" distL="0" distR="0" wp14:anchorId="29E3D07C" wp14:editId="193C69BF">
            <wp:extent cx="4518988" cy="2540000"/>
            <wp:effectExtent l="0" t="0" r="254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aptura de pantalla 2018-09-01 a las 19.09.34.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534592" cy="2548771"/>
                    </a:xfrm>
                    <a:prstGeom prst="rect">
                      <a:avLst/>
                    </a:prstGeom>
                  </pic:spPr>
                </pic:pic>
              </a:graphicData>
            </a:graphic>
          </wp:inline>
        </w:drawing>
      </w:r>
    </w:p>
    <w:p w14:paraId="73A7344C" w14:textId="0758F3CE" w:rsidR="00E857E9" w:rsidRDefault="00E857E9" w:rsidP="00E857E9">
      <w:pPr>
        <w:pStyle w:val="Descripcin"/>
        <w:jc w:val="center"/>
      </w:pPr>
      <w:bookmarkStart w:id="110" w:name="_Toc523820122"/>
      <w:r>
        <w:t xml:space="preserve">Ilustración </w:t>
      </w:r>
      <w:r w:rsidR="002478BB">
        <w:rPr>
          <w:noProof/>
        </w:rPr>
        <w:fldChar w:fldCharType="begin"/>
      </w:r>
      <w:r w:rsidR="002478BB">
        <w:rPr>
          <w:noProof/>
        </w:rPr>
        <w:instrText xml:space="preserve"> SEQ Ilustración \* ARABIC </w:instrText>
      </w:r>
      <w:r w:rsidR="002478BB">
        <w:rPr>
          <w:noProof/>
        </w:rPr>
        <w:fldChar w:fldCharType="separate"/>
      </w:r>
      <w:r w:rsidR="008E39AD">
        <w:rPr>
          <w:noProof/>
        </w:rPr>
        <w:t>28</w:t>
      </w:r>
      <w:r w:rsidR="002478BB">
        <w:rPr>
          <w:noProof/>
        </w:rPr>
        <w:fldChar w:fldCharType="end"/>
      </w:r>
      <w:r>
        <w:t>: Ver consulta</w:t>
      </w:r>
      <w:bookmarkEnd w:id="110"/>
    </w:p>
    <w:p w14:paraId="3E693E9E" w14:textId="77777777" w:rsidR="00E857E9" w:rsidRPr="00E857E9" w:rsidRDefault="00E857E9" w:rsidP="00E857E9"/>
    <w:p w14:paraId="47480348" w14:textId="4576A3A0" w:rsidR="00142BEE" w:rsidRPr="00142BEE" w:rsidRDefault="00142BEE" w:rsidP="00142BEE">
      <w:r>
        <w:t>Para crear una nueva consulta el médico tiene que rellenar los campos</w:t>
      </w:r>
      <w:r w:rsidR="006D5AEE">
        <w:t>,</w:t>
      </w:r>
      <w:r>
        <w:t xml:space="preserve"> siendo obligatorio el de la tarjeta SIP (</w:t>
      </w:r>
      <w:r w:rsidRPr="00E857E9">
        <w:rPr>
          <w:i/>
        </w:rPr>
        <w:t>Ilustración</w:t>
      </w:r>
      <w:r w:rsidR="00EC0190">
        <w:rPr>
          <w:i/>
        </w:rPr>
        <w:t xml:space="preserve"> 29</w:t>
      </w:r>
      <w:r w:rsidRPr="00E857E9">
        <w:rPr>
          <w:i/>
        </w:rPr>
        <w:t>)</w:t>
      </w:r>
      <w:r>
        <w:t>.</w:t>
      </w:r>
    </w:p>
    <w:p w14:paraId="0A5DE943" w14:textId="77777777" w:rsidR="00BD4781" w:rsidRPr="00BD4781" w:rsidRDefault="00BD4781" w:rsidP="00BD4781"/>
    <w:p w14:paraId="79E934F1" w14:textId="1C3243DE" w:rsidR="00BD4781" w:rsidRDefault="00142BEE" w:rsidP="00BD4781">
      <w:pPr>
        <w:keepNext/>
        <w:jc w:val="center"/>
      </w:pPr>
      <w:r>
        <w:rPr>
          <w:noProof/>
        </w:rPr>
        <w:drawing>
          <wp:inline distT="0" distB="0" distL="0" distR="0" wp14:anchorId="4F6259B0" wp14:editId="02D371FA">
            <wp:extent cx="4563713" cy="2590800"/>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aptura de pantalla 2018-09-01 a las 18.39.28.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571018" cy="2594947"/>
                    </a:xfrm>
                    <a:prstGeom prst="rect">
                      <a:avLst/>
                    </a:prstGeom>
                  </pic:spPr>
                </pic:pic>
              </a:graphicData>
            </a:graphic>
          </wp:inline>
        </w:drawing>
      </w:r>
    </w:p>
    <w:p w14:paraId="5580AFBC" w14:textId="5F9BB0C3" w:rsidR="00C1436D" w:rsidRDefault="00BD4781" w:rsidP="00BD4781">
      <w:pPr>
        <w:pStyle w:val="Descripcin"/>
        <w:jc w:val="center"/>
      </w:pPr>
      <w:bookmarkStart w:id="111" w:name="_Toc523820123"/>
      <w:r>
        <w:t xml:space="preserve">Ilustración </w:t>
      </w:r>
      <w:r w:rsidR="002478BB">
        <w:rPr>
          <w:noProof/>
        </w:rPr>
        <w:fldChar w:fldCharType="begin"/>
      </w:r>
      <w:r w:rsidR="002478BB">
        <w:rPr>
          <w:noProof/>
        </w:rPr>
        <w:instrText xml:space="preserve"> SEQ Ilustración \* ARABIC </w:instrText>
      </w:r>
      <w:r w:rsidR="002478BB">
        <w:rPr>
          <w:noProof/>
        </w:rPr>
        <w:fldChar w:fldCharType="separate"/>
      </w:r>
      <w:r w:rsidR="008E39AD">
        <w:rPr>
          <w:noProof/>
        </w:rPr>
        <w:t>29</w:t>
      </w:r>
      <w:r w:rsidR="002478BB">
        <w:rPr>
          <w:noProof/>
        </w:rPr>
        <w:fldChar w:fldCharType="end"/>
      </w:r>
      <w:r>
        <w:t>: Nueva consulta</w:t>
      </w:r>
      <w:bookmarkEnd w:id="111"/>
    </w:p>
    <w:p w14:paraId="0ABA5AC4" w14:textId="0A4E558D" w:rsidR="00BD4781" w:rsidRDefault="00BD4781" w:rsidP="00BD4781"/>
    <w:p w14:paraId="6225731E" w14:textId="23D4D4A0" w:rsidR="00BD4781" w:rsidRDefault="00BD4781" w:rsidP="00BD4781">
      <w:r>
        <w:t>Si es un paciente, al hacer clic en la opción de historial, simplemente le aparecerán los datos personales de su historial exceptuando las consultas.</w:t>
      </w:r>
    </w:p>
    <w:p w14:paraId="36EDB8B8" w14:textId="77777777" w:rsidR="00B1688D" w:rsidRDefault="00B1688D" w:rsidP="00BD4781"/>
    <w:p w14:paraId="224EC1FD" w14:textId="77777777" w:rsidR="00B1688D" w:rsidRDefault="004C003F" w:rsidP="00B1688D">
      <w:pPr>
        <w:keepNext/>
        <w:jc w:val="center"/>
      </w:pPr>
      <w:r>
        <w:rPr>
          <w:noProof/>
        </w:rPr>
        <w:lastRenderedPageBreak/>
        <w:drawing>
          <wp:inline distT="0" distB="0" distL="0" distR="0" wp14:anchorId="7ECCF3BE" wp14:editId="06C4EA48">
            <wp:extent cx="4241732" cy="2412690"/>
            <wp:effectExtent l="0" t="0" r="635" b="63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Captura de pantalla 2018-09-04 a las 10.09.09.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285592" cy="2437637"/>
                    </a:xfrm>
                    <a:prstGeom prst="rect">
                      <a:avLst/>
                    </a:prstGeom>
                  </pic:spPr>
                </pic:pic>
              </a:graphicData>
            </a:graphic>
          </wp:inline>
        </w:drawing>
      </w:r>
    </w:p>
    <w:p w14:paraId="3B42A67A" w14:textId="6EC0B7ED" w:rsidR="00BD4781" w:rsidRDefault="00B1688D" w:rsidP="00B1688D">
      <w:pPr>
        <w:pStyle w:val="Descripcin"/>
        <w:jc w:val="center"/>
      </w:pPr>
      <w:bookmarkStart w:id="112" w:name="_Toc523820124"/>
      <w:r>
        <w:t xml:space="preserve">Ilustración </w:t>
      </w:r>
      <w:r w:rsidR="002478BB">
        <w:rPr>
          <w:noProof/>
        </w:rPr>
        <w:fldChar w:fldCharType="begin"/>
      </w:r>
      <w:r w:rsidR="002478BB">
        <w:rPr>
          <w:noProof/>
        </w:rPr>
        <w:instrText xml:space="preserve"> SEQ Ilustración \* ARABIC </w:instrText>
      </w:r>
      <w:r w:rsidR="002478BB">
        <w:rPr>
          <w:noProof/>
        </w:rPr>
        <w:fldChar w:fldCharType="separate"/>
      </w:r>
      <w:r w:rsidR="008E39AD">
        <w:rPr>
          <w:noProof/>
        </w:rPr>
        <w:t>30</w:t>
      </w:r>
      <w:r w:rsidR="002478BB">
        <w:rPr>
          <w:noProof/>
        </w:rPr>
        <w:fldChar w:fldCharType="end"/>
      </w:r>
      <w:r>
        <w:t>: Historial (paciente)</w:t>
      </w:r>
      <w:bookmarkEnd w:id="112"/>
    </w:p>
    <w:p w14:paraId="00C72F7C" w14:textId="77777777" w:rsidR="00B1688D" w:rsidRDefault="00B1688D" w:rsidP="004C003F">
      <w:pPr>
        <w:jc w:val="center"/>
      </w:pPr>
    </w:p>
    <w:p w14:paraId="0D7BF22F" w14:textId="72DFE3E6" w:rsidR="00E441A9" w:rsidRDefault="00E441A9" w:rsidP="00BD4781">
      <w:r>
        <w:t>La siguiente opción es la de mensajes, dicha opción esta disponible tanto para pacientes como para médicos. Paciente y médico podrán comunicarse a través de mensajes. Cada uno podrá enviar un nuevo mensaje, poniendo el nombre de usuario del destinatario, un asunto y el mensaje</w:t>
      </w:r>
      <w:r w:rsidR="0075664C">
        <w:t>, todos campos obligatorios</w:t>
      </w:r>
      <w:r>
        <w:t>. Y también podrán ver sus mensajes recibidos y enviados, pudiendo borrar los enviados.</w:t>
      </w:r>
    </w:p>
    <w:p w14:paraId="3269C26E" w14:textId="77777777" w:rsidR="00E441A9" w:rsidRDefault="00E441A9" w:rsidP="00BD4781"/>
    <w:p w14:paraId="48F950FC" w14:textId="77777777" w:rsidR="00E441A9" w:rsidRDefault="00E441A9" w:rsidP="00E441A9">
      <w:pPr>
        <w:keepNext/>
        <w:jc w:val="center"/>
      </w:pPr>
      <w:r>
        <w:rPr>
          <w:noProof/>
        </w:rPr>
        <w:drawing>
          <wp:inline distT="0" distB="0" distL="0" distR="0" wp14:anchorId="1052CF38" wp14:editId="2E40F698">
            <wp:extent cx="3975132" cy="224790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aptura de pantalla 2018-09-01 a las 18.22.53.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993683" cy="2258391"/>
                    </a:xfrm>
                    <a:prstGeom prst="rect">
                      <a:avLst/>
                    </a:prstGeom>
                  </pic:spPr>
                </pic:pic>
              </a:graphicData>
            </a:graphic>
          </wp:inline>
        </w:drawing>
      </w:r>
    </w:p>
    <w:p w14:paraId="74005902" w14:textId="456833A3" w:rsidR="00E441A9" w:rsidRDefault="00E441A9" w:rsidP="00E441A9">
      <w:pPr>
        <w:pStyle w:val="Descripcin"/>
        <w:jc w:val="center"/>
      </w:pPr>
      <w:bookmarkStart w:id="113" w:name="_Toc523820125"/>
      <w:r>
        <w:t xml:space="preserve">Ilustración </w:t>
      </w:r>
      <w:r w:rsidR="002478BB">
        <w:rPr>
          <w:noProof/>
        </w:rPr>
        <w:fldChar w:fldCharType="begin"/>
      </w:r>
      <w:r w:rsidR="002478BB">
        <w:rPr>
          <w:noProof/>
        </w:rPr>
        <w:instrText xml:space="preserve"> SEQ Ilustración \* ARABIC </w:instrText>
      </w:r>
      <w:r w:rsidR="002478BB">
        <w:rPr>
          <w:noProof/>
        </w:rPr>
        <w:fldChar w:fldCharType="separate"/>
      </w:r>
      <w:r w:rsidR="008E39AD">
        <w:rPr>
          <w:noProof/>
        </w:rPr>
        <w:t>31</w:t>
      </w:r>
      <w:r w:rsidR="002478BB">
        <w:rPr>
          <w:noProof/>
        </w:rPr>
        <w:fldChar w:fldCharType="end"/>
      </w:r>
      <w:r>
        <w:t>: Mensajes (enviados)</w:t>
      </w:r>
      <w:bookmarkEnd w:id="113"/>
    </w:p>
    <w:p w14:paraId="2DAA14D0" w14:textId="70ED37A4" w:rsidR="00E441A9" w:rsidRDefault="00E441A9" w:rsidP="00E441A9"/>
    <w:p w14:paraId="2D2F2AF4" w14:textId="77777777" w:rsidR="00E441A9" w:rsidRDefault="00E441A9" w:rsidP="00E441A9">
      <w:pPr>
        <w:keepNext/>
        <w:jc w:val="center"/>
      </w:pPr>
      <w:r>
        <w:rPr>
          <w:noProof/>
        </w:rPr>
        <w:lastRenderedPageBreak/>
        <w:drawing>
          <wp:inline distT="0" distB="0" distL="0" distR="0" wp14:anchorId="4990D611" wp14:editId="15C6788A">
            <wp:extent cx="4064000" cy="2278439"/>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Captura de pantalla 2018-09-01 a las 18.26.50.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079454" cy="2287103"/>
                    </a:xfrm>
                    <a:prstGeom prst="rect">
                      <a:avLst/>
                    </a:prstGeom>
                  </pic:spPr>
                </pic:pic>
              </a:graphicData>
            </a:graphic>
          </wp:inline>
        </w:drawing>
      </w:r>
    </w:p>
    <w:p w14:paraId="577C84BD" w14:textId="4B7577D5" w:rsidR="00E441A9" w:rsidRDefault="00E441A9" w:rsidP="00E441A9">
      <w:pPr>
        <w:pStyle w:val="Descripcin"/>
        <w:jc w:val="center"/>
      </w:pPr>
      <w:bookmarkStart w:id="114" w:name="_Toc523820126"/>
      <w:r>
        <w:t xml:space="preserve">Ilustración </w:t>
      </w:r>
      <w:r w:rsidR="002478BB">
        <w:rPr>
          <w:noProof/>
        </w:rPr>
        <w:fldChar w:fldCharType="begin"/>
      </w:r>
      <w:r w:rsidR="002478BB">
        <w:rPr>
          <w:noProof/>
        </w:rPr>
        <w:instrText xml:space="preserve"> SEQ Ilustración \* ARABIC </w:instrText>
      </w:r>
      <w:r w:rsidR="002478BB">
        <w:rPr>
          <w:noProof/>
        </w:rPr>
        <w:fldChar w:fldCharType="separate"/>
      </w:r>
      <w:r w:rsidR="008E39AD">
        <w:rPr>
          <w:noProof/>
        </w:rPr>
        <w:t>32</w:t>
      </w:r>
      <w:r w:rsidR="002478BB">
        <w:rPr>
          <w:noProof/>
        </w:rPr>
        <w:fldChar w:fldCharType="end"/>
      </w:r>
      <w:r>
        <w:t>: Nuevo mensaje</w:t>
      </w:r>
      <w:bookmarkEnd w:id="114"/>
    </w:p>
    <w:p w14:paraId="748307C8" w14:textId="77777777" w:rsidR="008E39AD" w:rsidRPr="008E39AD" w:rsidRDefault="008E39AD" w:rsidP="008E39AD"/>
    <w:p w14:paraId="2EA675DD" w14:textId="4A9EED19" w:rsidR="00E441A9" w:rsidRPr="00E441A9" w:rsidRDefault="00E441A9" w:rsidP="00E441A9">
      <w:r>
        <w:t xml:space="preserve">Y por ultimo la </w:t>
      </w:r>
      <w:r w:rsidR="00142BEE">
        <w:t xml:space="preserve">opción </w:t>
      </w:r>
      <w:r w:rsidR="006D5AEE">
        <w:t xml:space="preserve">de </w:t>
      </w:r>
      <w:proofErr w:type="spellStart"/>
      <w:r w:rsidR="006D5AEE">
        <w:t>videollamada</w:t>
      </w:r>
      <w:proofErr w:type="spellEnd"/>
      <w:r w:rsidR="006D5AEE">
        <w:t>, que varí</w:t>
      </w:r>
      <w:r w:rsidR="00E857E9">
        <w:t>a según el usuario sea médico o paciente. Si el usuario es de tipo paciente, se le pedirá el código de la cita</w:t>
      </w:r>
      <w:r w:rsidR="006D5AEE">
        <w:t xml:space="preserve"> que se le proporcionó al crear la cita, si es válido podrá empezar la </w:t>
      </w:r>
      <w:proofErr w:type="spellStart"/>
      <w:r w:rsidR="006D5AEE">
        <w:t>videollamada</w:t>
      </w:r>
      <w:proofErr w:type="spellEnd"/>
      <w:r w:rsidR="006D5AEE">
        <w:t>. En el caso de que sea médico le aparecen un listado de pacientes conectados con la opción de poder llamarlos y un buscador para buscar un paciente mediante la tarjeta SIP.</w:t>
      </w:r>
    </w:p>
    <w:p w14:paraId="52057900" w14:textId="4DAF17D5" w:rsidR="005D2A7C" w:rsidRPr="000C5820" w:rsidRDefault="005D2A7C" w:rsidP="000C5820"/>
    <w:p w14:paraId="23EA7E33" w14:textId="36FFD762" w:rsidR="00D12795" w:rsidRDefault="00D12795" w:rsidP="00FC1971">
      <w:pPr>
        <w:pStyle w:val="Ttulo2"/>
      </w:pPr>
      <w:bookmarkStart w:id="115" w:name="_Toc523912114"/>
      <w:bookmarkStart w:id="116" w:name="_Toc523913063"/>
      <w:r>
        <w:t>Arquitectura</w:t>
      </w:r>
      <w:bookmarkEnd w:id="115"/>
      <w:bookmarkEnd w:id="116"/>
    </w:p>
    <w:p w14:paraId="0FF6910A" w14:textId="36A34A1B" w:rsidR="005D2A7C" w:rsidRDefault="005D2A7C" w:rsidP="005D2A7C">
      <w:r>
        <w:t xml:space="preserve">La arquitectura de la cual se compone el </w:t>
      </w:r>
      <w:r w:rsidR="00AE45B5">
        <w:t>proyecto</w:t>
      </w:r>
      <w:r>
        <w:t xml:space="preserve"> es una a</w:t>
      </w:r>
      <w:r w:rsidR="00A70611">
        <w:t>rquitectura cliente-servidor, la cual es un modelo de comunicación que vincula varios dispositivos a través de una red</w:t>
      </w:r>
      <w:r w:rsidR="001439D7">
        <w:t xml:space="preserve">. El cliente realiza peticiones al servidor y éste se encarga de responder a dichas peticiones, lo que posibilita que las tareas se distribuyan entre los servidores y los clientes. </w:t>
      </w:r>
      <w:r w:rsidR="00AE45B5">
        <w:t>Este</w:t>
      </w:r>
      <w:r w:rsidR="001439D7">
        <w:t xml:space="preserve"> tipo de modelo permite que el servidor pueda ejecutarse en mas de un equipo lo que facilita repartir la capacidad de procesamiento</w:t>
      </w:r>
      <w:r w:rsidR="00491172">
        <w:t xml:space="preserve"> (</w:t>
      </w:r>
      <w:proofErr w:type="spellStart"/>
      <w:r w:rsidR="00491172">
        <w:t>Wikiwand</w:t>
      </w:r>
      <w:proofErr w:type="spellEnd"/>
      <w:r w:rsidR="00491172">
        <w:t>, 2018)</w:t>
      </w:r>
      <w:r w:rsidR="001439D7">
        <w:t>.</w:t>
      </w:r>
    </w:p>
    <w:p w14:paraId="07F8C802" w14:textId="74DB338D" w:rsidR="000E28D1" w:rsidRDefault="000E28D1" w:rsidP="005D2A7C">
      <w:r>
        <w:t>La arquitectura del proyecto es de dos capas, ya que el servidor accede directamente a los datos y se los devuelve al cliente que hizo la petición.</w:t>
      </w:r>
    </w:p>
    <w:p w14:paraId="18559A91" w14:textId="77777777" w:rsidR="00631AB5" w:rsidRDefault="00631AB5" w:rsidP="005D2A7C"/>
    <w:p w14:paraId="2D83A7D4" w14:textId="77777777" w:rsidR="00631AB5" w:rsidRDefault="00631AB5" w:rsidP="00631AB5">
      <w:pPr>
        <w:keepNext/>
        <w:jc w:val="center"/>
      </w:pPr>
      <w:r>
        <w:rPr>
          <w:noProof/>
        </w:rPr>
        <w:lastRenderedPageBreak/>
        <w:drawing>
          <wp:inline distT="0" distB="0" distL="0" distR="0" wp14:anchorId="48198720" wp14:editId="54525030">
            <wp:extent cx="3416300" cy="2049780"/>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lient-server-model.svg.png"/>
                    <pic:cNvPicPr/>
                  </pic:nvPicPr>
                  <pic:blipFill>
                    <a:blip r:embed="rId53">
                      <a:extLst>
                        <a:ext uri="{28A0092B-C50C-407E-A947-70E740481C1C}">
                          <a14:useLocalDpi xmlns:a14="http://schemas.microsoft.com/office/drawing/2010/main" val="0"/>
                        </a:ext>
                      </a:extLst>
                    </a:blip>
                    <a:stretch>
                      <a:fillRect/>
                    </a:stretch>
                  </pic:blipFill>
                  <pic:spPr>
                    <a:xfrm>
                      <a:off x="0" y="0"/>
                      <a:ext cx="3416300" cy="2049780"/>
                    </a:xfrm>
                    <a:prstGeom prst="rect">
                      <a:avLst/>
                    </a:prstGeom>
                  </pic:spPr>
                </pic:pic>
              </a:graphicData>
            </a:graphic>
          </wp:inline>
        </w:drawing>
      </w:r>
    </w:p>
    <w:p w14:paraId="687F546F" w14:textId="357C9D40" w:rsidR="006D5AEE" w:rsidRDefault="00631AB5" w:rsidP="00631AB5">
      <w:pPr>
        <w:pStyle w:val="Descripcin"/>
        <w:jc w:val="center"/>
      </w:pPr>
      <w:bookmarkStart w:id="117" w:name="_Toc523820127"/>
      <w:r>
        <w:t xml:space="preserve">Ilustración </w:t>
      </w:r>
      <w:r w:rsidR="002478BB">
        <w:rPr>
          <w:noProof/>
        </w:rPr>
        <w:fldChar w:fldCharType="begin"/>
      </w:r>
      <w:r w:rsidR="002478BB">
        <w:rPr>
          <w:noProof/>
        </w:rPr>
        <w:instrText xml:space="preserve"> SEQ Ilustración \* ARABIC </w:instrText>
      </w:r>
      <w:r w:rsidR="002478BB">
        <w:rPr>
          <w:noProof/>
        </w:rPr>
        <w:fldChar w:fldCharType="separate"/>
      </w:r>
      <w:r w:rsidR="008E39AD">
        <w:rPr>
          <w:noProof/>
        </w:rPr>
        <w:t>33</w:t>
      </w:r>
      <w:r w:rsidR="002478BB">
        <w:rPr>
          <w:noProof/>
        </w:rPr>
        <w:fldChar w:fldCharType="end"/>
      </w:r>
      <w:r>
        <w:t>: Arquitectura cliente-servidor (dos capas)</w:t>
      </w:r>
      <w:bookmarkEnd w:id="117"/>
    </w:p>
    <w:p w14:paraId="142F69E9" w14:textId="5132155A" w:rsidR="003709BE" w:rsidRDefault="003709BE" w:rsidP="005D2A7C"/>
    <w:p w14:paraId="096A08C6" w14:textId="43DF36B2" w:rsidR="00B1688D" w:rsidRDefault="00B1688D" w:rsidP="005D2A7C"/>
    <w:p w14:paraId="65422F4A" w14:textId="371D27EA" w:rsidR="00B1688D" w:rsidRDefault="00B1688D" w:rsidP="005D2A7C"/>
    <w:p w14:paraId="74910369" w14:textId="61CE88F4" w:rsidR="00B1688D" w:rsidRDefault="00B1688D" w:rsidP="005D2A7C"/>
    <w:p w14:paraId="4B68D7E0" w14:textId="102E810C" w:rsidR="008E39AD" w:rsidRDefault="008E39AD" w:rsidP="005D2A7C"/>
    <w:p w14:paraId="63196693" w14:textId="6080FE9A" w:rsidR="008E39AD" w:rsidRDefault="008E39AD" w:rsidP="005D2A7C"/>
    <w:p w14:paraId="4FB434AF" w14:textId="4F55F624" w:rsidR="008E39AD" w:rsidRDefault="008E39AD" w:rsidP="005D2A7C"/>
    <w:p w14:paraId="2FD09161" w14:textId="6F6608F5" w:rsidR="008E39AD" w:rsidRDefault="008E39AD" w:rsidP="005D2A7C"/>
    <w:p w14:paraId="38728D39" w14:textId="1DA0A50B" w:rsidR="008E39AD" w:rsidRDefault="008E39AD" w:rsidP="005D2A7C"/>
    <w:p w14:paraId="36E84899" w14:textId="0835F8DE" w:rsidR="008E39AD" w:rsidRDefault="008E39AD" w:rsidP="005D2A7C"/>
    <w:p w14:paraId="1999039D" w14:textId="1E2C62E6" w:rsidR="008E39AD" w:rsidRDefault="008E39AD" w:rsidP="005D2A7C"/>
    <w:p w14:paraId="27DAC243" w14:textId="0E5B3A5E" w:rsidR="008E39AD" w:rsidRDefault="008E39AD" w:rsidP="005D2A7C"/>
    <w:p w14:paraId="5CDADA33" w14:textId="52F1BD41" w:rsidR="008E39AD" w:rsidRDefault="008E39AD" w:rsidP="005D2A7C"/>
    <w:p w14:paraId="1EF64194" w14:textId="683E91DF" w:rsidR="008E39AD" w:rsidRDefault="008E39AD" w:rsidP="005D2A7C"/>
    <w:p w14:paraId="436F0050" w14:textId="146BD0E9" w:rsidR="008E39AD" w:rsidRDefault="008E39AD" w:rsidP="005D2A7C"/>
    <w:p w14:paraId="073A37F1" w14:textId="5F80BBFE" w:rsidR="008E39AD" w:rsidRDefault="008E39AD" w:rsidP="005D2A7C"/>
    <w:p w14:paraId="68B8D5E3" w14:textId="77777777" w:rsidR="008E39AD" w:rsidRDefault="008E39AD" w:rsidP="005D2A7C"/>
    <w:p w14:paraId="1275632D" w14:textId="7AD66242" w:rsidR="00842994" w:rsidRPr="00842994" w:rsidRDefault="006D5AEE" w:rsidP="003A2B44">
      <w:pPr>
        <w:pStyle w:val="Ttulo1"/>
      </w:pPr>
      <w:bookmarkStart w:id="118" w:name="_Toc523913064"/>
      <w:r>
        <w:lastRenderedPageBreak/>
        <w:t>Seguridad</w:t>
      </w:r>
      <w:bookmarkEnd w:id="118"/>
    </w:p>
    <w:p w14:paraId="379C626F" w14:textId="6F14A1D4" w:rsidR="00842994" w:rsidRDefault="00842994" w:rsidP="00842994">
      <w:pPr>
        <w:pStyle w:val="Prrafodelista"/>
        <w:ind w:left="0"/>
      </w:pPr>
      <w:r>
        <w:t xml:space="preserve">En la actualidad la mayoría de la información se gestiona a través de internet, y muchos de esos datos suelen ser importantes para el usuario, como por ejemplo contraseñas, tarjetas de crédito, datos </w:t>
      </w:r>
      <w:r w:rsidR="00AE45B5">
        <w:t>sanitarios...</w:t>
      </w:r>
      <w:r>
        <w:t xml:space="preserve"> Por eso, la seguridad en el sistema es uno de los principales propósitos a conseguir para el proyecto. Al trabajar con datos sensibles de usuarios es imprescindible mantener la integridad de dichos datos y dar una imagen de un sistema seguro, ya que, u</w:t>
      </w:r>
      <w:r w:rsidRPr="00891321">
        <w:t>na mala gestión de la seguridad puede tener tanto impacto económico como afectar a la reputación y la confianza de socios y clientes.</w:t>
      </w:r>
    </w:p>
    <w:p w14:paraId="44F64AB2" w14:textId="2FDCF925" w:rsidR="00842994" w:rsidRDefault="00842994" w:rsidP="00842994">
      <w:pPr>
        <w:pStyle w:val="Prrafodelista"/>
        <w:ind w:left="0"/>
      </w:pPr>
      <w:r>
        <w:t xml:space="preserve">En </w:t>
      </w:r>
      <w:r w:rsidR="00AE45B5">
        <w:t>este</w:t>
      </w:r>
      <w:r>
        <w:t xml:space="preserve"> apartado se detallarán los aspectos de seguridad, tanto en el servidor como en el cliente, que se han implementado en el proyecto.</w:t>
      </w:r>
    </w:p>
    <w:p w14:paraId="19959DF8" w14:textId="77777777" w:rsidR="00842994" w:rsidRPr="00842994" w:rsidRDefault="00842994" w:rsidP="00842994">
      <w:pPr>
        <w:pStyle w:val="Prrafodelista"/>
        <w:ind w:left="0"/>
      </w:pPr>
    </w:p>
    <w:p w14:paraId="3CFBA5CD" w14:textId="2F2D0F20" w:rsidR="00842994" w:rsidRDefault="00842994" w:rsidP="00FC1971">
      <w:pPr>
        <w:pStyle w:val="Ttulo2"/>
      </w:pPr>
      <w:bookmarkStart w:id="119" w:name="_Toc523912115"/>
      <w:bookmarkStart w:id="120" w:name="_Toc523913065"/>
      <w:r>
        <w:t>Servidor</w:t>
      </w:r>
      <w:bookmarkEnd w:id="119"/>
      <w:bookmarkEnd w:id="120"/>
    </w:p>
    <w:p w14:paraId="6EA9FB2A" w14:textId="05009FEC" w:rsidR="00A154C7" w:rsidRDefault="00A154C7" w:rsidP="00A154C7">
      <w:r>
        <w:t xml:space="preserve">Del lado del servidor </w:t>
      </w:r>
      <w:r w:rsidR="00691A04">
        <w:t xml:space="preserve">se han implementado las siguientes </w:t>
      </w:r>
      <w:r w:rsidR="00477C84">
        <w:t>características relacionadas con la seguridad:</w:t>
      </w:r>
    </w:p>
    <w:p w14:paraId="7E896AB5" w14:textId="44E50030" w:rsidR="00EA52AD" w:rsidRDefault="00477C84" w:rsidP="00477C84">
      <w:pPr>
        <w:pStyle w:val="Prrafodelista"/>
        <w:numPr>
          <w:ilvl w:val="0"/>
          <w:numId w:val="21"/>
        </w:numPr>
      </w:pPr>
      <w:r>
        <w:rPr>
          <w:b/>
        </w:rPr>
        <w:t>Conexión:</w:t>
      </w:r>
      <w:r w:rsidR="00321834">
        <w:rPr>
          <w:b/>
        </w:rPr>
        <w:t xml:space="preserve"> </w:t>
      </w:r>
      <w:r w:rsidR="00321834">
        <w:t xml:space="preserve">para </w:t>
      </w:r>
      <w:r w:rsidR="005B0BC8">
        <w:t xml:space="preserve">asegurar </w:t>
      </w:r>
      <w:r w:rsidR="00321834">
        <w:t>la transferencia segura de datos se ha usado el protocolo HTTPS</w:t>
      </w:r>
      <w:r w:rsidR="005B0BC8">
        <w:t xml:space="preserve">, el cual es un protocolo de aplicación basado en </w:t>
      </w:r>
      <w:r w:rsidR="00491172">
        <w:t>HTTP,</w:t>
      </w:r>
      <w:r w:rsidR="005B0BC8">
        <w:t xml:space="preserve"> pero destinado a la </w:t>
      </w:r>
      <w:r w:rsidR="00AE45B5">
        <w:t>transferencia segura</w:t>
      </w:r>
      <w:r w:rsidR="005B0BC8">
        <w:t xml:space="preserve"> de datos</w:t>
      </w:r>
      <w:r w:rsidR="00456479">
        <w:t xml:space="preserve">. </w:t>
      </w:r>
    </w:p>
    <w:p w14:paraId="2CBA5AC3" w14:textId="2B183B69" w:rsidR="00477C84" w:rsidRDefault="00456479" w:rsidP="00795667">
      <w:pPr>
        <w:ind w:left="708"/>
      </w:pPr>
      <w:r>
        <w:t xml:space="preserve">HTTP es el protocolo que se utiliza para la comunicación entre cliente y </w:t>
      </w:r>
      <w:r w:rsidR="00AE45B5">
        <w:t>servidor,</w:t>
      </w:r>
      <w:r>
        <w:t xml:space="preserve"> pero</w:t>
      </w:r>
      <w:r w:rsidR="005B0BC8">
        <w:t xml:space="preserve"> </w:t>
      </w:r>
      <w:r>
        <w:t xml:space="preserve">tiene el problema que </w:t>
      </w:r>
      <w:r w:rsidR="005B0BC8">
        <w:t xml:space="preserve">la transferencia </w:t>
      </w:r>
      <w:r>
        <w:t xml:space="preserve">de datos </w:t>
      </w:r>
      <w:r w:rsidR="005B0BC8">
        <w:t xml:space="preserve">se hace en plano, es decir, sin cifrar. </w:t>
      </w:r>
      <w:r>
        <w:t xml:space="preserve">Por eso </w:t>
      </w:r>
      <w:r w:rsidR="00EA52AD">
        <w:t xml:space="preserve">en el proyecto se ha optado por usar HTTPS, el cual se podría decir que es la versión segura de HTTP, ya que esta basado en SSL/TLS. </w:t>
      </w:r>
    </w:p>
    <w:p w14:paraId="4E1B017B" w14:textId="1C2EDEF1" w:rsidR="00EA52AD" w:rsidRDefault="00EA52AD" w:rsidP="00795667">
      <w:pPr>
        <w:ind w:left="708"/>
      </w:pPr>
      <w:r>
        <w:t xml:space="preserve">SSL/TLS </w:t>
      </w:r>
      <w:r w:rsidRPr="00EA52AD">
        <w:t>(</w:t>
      </w:r>
      <w:proofErr w:type="spellStart"/>
      <w:r w:rsidRPr="00EA52AD">
        <w:t>Secure</w:t>
      </w:r>
      <w:proofErr w:type="spellEnd"/>
      <w:r w:rsidRPr="00EA52AD">
        <w:t xml:space="preserve"> Sockets </w:t>
      </w:r>
      <w:proofErr w:type="spellStart"/>
      <w:r w:rsidRPr="00EA52AD">
        <w:t>Layer</w:t>
      </w:r>
      <w:proofErr w:type="spellEnd"/>
      <w:r w:rsidRPr="00EA52AD">
        <w:t>/</w:t>
      </w:r>
      <w:proofErr w:type="spellStart"/>
      <w:r w:rsidRPr="00EA52AD">
        <w:t>Transmission</w:t>
      </w:r>
      <w:proofErr w:type="spellEnd"/>
      <w:r w:rsidRPr="00EA52AD">
        <w:t xml:space="preserve"> </w:t>
      </w:r>
      <w:proofErr w:type="spellStart"/>
      <w:r w:rsidRPr="00EA52AD">
        <w:t>Layer</w:t>
      </w:r>
      <w:proofErr w:type="spellEnd"/>
      <w:r w:rsidRPr="00EA52AD">
        <w:t xml:space="preserve"> Security)</w:t>
      </w:r>
      <w:r>
        <w:t xml:space="preserve"> son dos </w:t>
      </w:r>
      <w:r w:rsidRPr="00EA52AD">
        <w:t xml:space="preserve">protocolos para enviar paquetes cifrados a través de internet. </w:t>
      </w:r>
      <w:r w:rsidR="0070404F">
        <w:t xml:space="preserve">Ambos </w:t>
      </w:r>
      <w:r w:rsidRPr="00EA52AD">
        <w:t xml:space="preserve">utilizan lo que se conoce como </w:t>
      </w:r>
      <w:r w:rsidR="0070404F">
        <w:t xml:space="preserve">un </w:t>
      </w:r>
      <w:r w:rsidRPr="00EA52AD">
        <w:t xml:space="preserve">sistema de infraestructura de </w:t>
      </w:r>
      <w:r w:rsidR="0070404F">
        <w:t>clave pública (PKI) asimétrico</w:t>
      </w:r>
      <w:r w:rsidRPr="00EA52AD">
        <w:t>. Un sistema</w:t>
      </w:r>
      <w:r w:rsidR="0070404F">
        <w:t xml:space="preserve"> asimétrico utiliza dos claves</w:t>
      </w:r>
      <w:r w:rsidRPr="00EA52AD">
        <w:t xml:space="preserve"> para encriptar com</w:t>
      </w:r>
      <w:r w:rsidR="0070404F">
        <w:t>unicaciones, una clave pública</w:t>
      </w:r>
      <w:r w:rsidRPr="00EA52AD">
        <w:t xml:space="preserve"> y una cla</w:t>
      </w:r>
      <w:r w:rsidR="0070404F">
        <w:t>ve privada</w:t>
      </w:r>
      <w:r w:rsidRPr="00EA52AD">
        <w:t>. Cualquier cosa cifrada con la clave pública solo se puede descifrar con la clave privada y viceversa.</w:t>
      </w:r>
    </w:p>
    <w:p w14:paraId="4D2B83FD" w14:textId="298E2B38" w:rsidR="0070404F" w:rsidRPr="00EA52AD" w:rsidRDefault="0070404F" w:rsidP="00795667">
      <w:pPr>
        <w:ind w:left="708"/>
      </w:pPr>
      <w:r>
        <w:lastRenderedPageBreak/>
        <w:t xml:space="preserve">Con esto HTTPS crea un canal cifrado para la transferencia de información sensible, lo que significa que esos datos </w:t>
      </w:r>
      <w:r w:rsidR="009D1F73">
        <w:t xml:space="preserve">del usuario </w:t>
      </w:r>
      <w:r>
        <w:t>están cifrados y no pueden ser interceptados</w:t>
      </w:r>
      <w:r w:rsidR="009D1F73">
        <w:t xml:space="preserve">. Otra ventaja es que los visitantes pueden verificar el dueño legitimo del dominio y así poder confiar más en el sistema. </w:t>
      </w:r>
    </w:p>
    <w:p w14:paraId="2464FA70" w14:textId="2B63A3DC" w:rsidR="00EA52AD" w:rsidRDefault="0070404F" w:rsidP="0070404F">
      <w:pPr>
        <w:pStyle w:val="Prrafodelista"/>
        <w:numPr>
          <w:ilvl w:val="0"/>
          <w:numId w:val="21"/>
        </w:numPr>
      </w:pPr>
      <w:r>
        <w:rPr>
          <w:b/>
        </w:rPr>
        <w:t>Certificados:</w:t>
      </w:r>
      <w:r w:rsidR="009D1F73">
        <w:rPr>
          <w:b/>
        </w:rPr>
        <w:t xml:space="preserve"> </w:t>
      </w:r>
      <w:r w:rsidR="009D1F73">
        <w:t>como se ha comentado anteriormente los certificados SSL sirven para establecer un canal seguro entre emisor y receptor</w:t>
      </w:r>
      <w:r w:rsidR="00795667">
        <w:t xml:space="preserve">, el problema es que </w:t>
      </w:r>
      <w:r w:rsidR="00B74B93">
        <w:t>algunos</w:t>
      </w:r>
      <w:r w:rsidR="00795667">
        <w:t xml:space="preserve"> sitios no utilizan los certificados realmente seguros a día de hoy. </w:t>
      </w:r>
    </w:p>
    <w:p w14:paraId="77FA436A" w14:textId="01B65D21" w:rsidR="00795667" w:rsidRDefault="00795667" w:rsidP="00795667">
      <w:pPr>
        <w:ind w:left="708"/>
        <w:rPr>
          <w:shd w:val="clear" w:color="auto" w:fill="FFFFFF"/>
          <w:lang w:eastAsia="es-ES_tradnl"/>
        </w:rPr>
      </w:pPr>
      <w:r w:rsidRPr="00795667">
        <w:rPr>
          <w:shd w:val="clear" w:color="auto" w:fill="FFFFFF"/>
          <w:lang w:eastAsia="es-ES_tradnl"/>
        </w:rPr>
        <w:t xml:space="preserve">Los certificados SSL son firmados utilizando un hash de una única dirección, para garantizar la integridad </w:t>
      </w:r>
      <w:r w:rsidR="00AE45B5" w:rsidRPr="00795667">
        <w:rPr>
          <w:shd w:val="clear" w:color="auto" w:fill="FFFFFF"/>
          <w:lang w:eastAsia="es-ES_tradnl"/>
        </w:rPr>
        <w:t>de este</w:t>
      </w:r>
      <w:r w:rsidRPr="00795667">
        <w:rPr>
          <w:shd w:val="clear" w:color="auto" w:fill="FFFFFF"/>
          <w:lang w:eastAsia="es-ES_tradnl"/>
        </w:rPr>
        <w:t xml:space="preserve"> (y garantizar que el certificado no se ha modificado). </w:t>
      </w:r>
      <w:r w:rsidR="00B74B93">
        <w:rPr>
          <w:shd w:val="clear" w:color="auto" w:fill="FFFFFF"/>
          <w:lang w:eastAsia="es-ES_tradnl"/>
        </w:rPr>
        <w:t>Siguen existiendo</w:t>
      </w:r>
      <w:r>
        <w:rPr>
          <w:shd w:val="clear" w:color="auto" w:fill="FFFFFF"/>
          <w:lang w:eastAsia="es-ES_tradnl"/>
        </w:rPr>
        <w:t xml:space="preserve"> en internet</w:t>
      </w:r>
      <w:r w:rsidRPr="00795667">
        <w:rPr>
          <w:shd w:val="clear" w:color="auto" w:fill="FFFFFF"/>
          <w:lang w:eastAsia="es-ES_tradnl"/>
        </w:rPr>
        <w:t xml:space="preserve"> </w:t>
      </w:r>
      <w:r w:rsidR="00B74B93">
        <w:rPr>
          <w:shd w:val="clear" w:color="auto" w:fill="FFFFFF"/>
          <w:lang w:eastAsia="es-ES_tradnl"/>
        </w:rPr>
        <w:t xml:space="preserve">sitios que </w:t>
      </w:r>
      <w:r w:rsidRPr="00795667">
        <w:rPr>
          <w:shd w:val="clear" w:color="auto" w:fill="FFFFFF"/>
          <w:lang w:eastAsia="es-ES_tradnl"/>
        </w:rPr>
        <w:t>utilizan SHA-1</w:t>
      </w:r>
      <w:r>
        <w:rPr>
          <w:shd w:val="clear" w:color="auto" w:fill="FFFFFF"/>
          <w:lang w:eastAsia="es-ES_tradnl"/>
        </w:rPr>
        <w:t xml:space="preserve">. Y es que SHA-1 es inseguro, </w:t>
      </w:r>
      <w:r w:rsidRPr="00795667">
        <w:rPr>
          <w:shd w:val="clear" w:color="auto" w:fill="FFFFFF"/>
          <w:lang w:eastAsia="es-ES_tradnl"/>
        </w:rPr>
        <w:t xml:space="preserve">debido a vulnerabilidades matemáticas, ya que existen colisiones que permiten </w:t>
      </w:r>
      <w:proofErr w:type="spellStart"/>
      <w:r w:rsidRPr="00DE0D6F">
        <w:rPr>
          <w:i/>
          <w:shd w:val="clear" w:color="auto" w:fill="FFFFFF"/>
          <w:lang w:eastAsia="es-ES_tradnl"/>
        </w:rPr>
        <w:t>crackear</w:t>
      </w:r>
      <w:proofErr w:type="spellEnd"/>
      <w:r w:rsidRPr="00795667">
        <w:rPr>
          <w:shd w:val="clear" w:color="auto" w:fill="FFFFFF"/>
          <w:lang w:eastAsia="es-ES_tradnl"/>
        </w:rPr>
        <w:t xml:space="preserve"> el protocolo 2000 </w:t>
      </w:r>
      <w:r>
        <w:rPr>
          <w:shd w:val="clear" w:color="auto" w:fill="FFFFFF"/>
          <w:lang w:eastAsia="es-ES_tradnl"/>
        </w:rPr>
        <w:t>veces más rápido de lo esperado (</w:t>
      </w:r>
      <w:proofErr w:type="spellStart"/>
      <w:r w:rsidRPr="00795667">
        <w:rPr>
          <w:i/>
          <w:shd w:val="clear" w:color="auto" w:fill="FFFFFF"/>
          <w:lang w:eastAsia="es-ES_tradnl"/>
        </w:rPr>
        <w:t>Schneier</w:t>
      </w:r>
      <w:proofErr w:type="spellEnd"/>
      <w:r w:rsidR="00285DB2">
        <w:rPr>
          <w:i/>
          <w:shd w:val="clear" w:color="auto" w:fill="FFFFFF"/>
          <w:lang w:eastAsia="es-ES_tradnl"/>
        </w:rPr>
        <w:t>, 2005</w:t>
      </w:r>
      <w:r>
        <w:rPr>
          <w:shd w:val="clear" w:color="auto" w:fill="FFFFFF"/>
          <w:lang w:eastAsia="es-ES_tradnl"/>
        </w:rPr>
        <w:t>).</w:t>
      </w:r>
    </w:p>
    <w:p w14:paraId="4EC8E80E" w14:textId="77EC24F0" w:rsidR="00B74B93" w:rsidRDefault="00B74B93" w:rsidP="00795667">
      <w:pPr>
        <w:ind w:left="708"/>
        <w:rPr>
          <w:shd w:val="clear" w:color="auto" w:fill="FFFFFF"/>
          <w:lang w:eastAsia="es-ES_tradnl"/>
        </w:rPr>
      </w:pPr>
      <w:r>
        <w:rPr>
          <w:shd w:val="clear" w:color="auto" w:fill="FFFFFF"/>
          <w:lang w:eastAsia="es-ES_tradnl"/>
        </w:rPr>
        <w:t xml:space="preserve">La solución es usar </w:t>
      </w:r>
      <w:r w:rsidR="005F1B28">
        <w:rPr>
          <w:shd w:val="clear" w:color="auto" w:fill="FFFFFF"/>
          <w:lang w:eastAsia="es-ES_tradnl"/>
        </w:rPr>
        <w:t>un algoritmo de hash seguro</w:t>
      </w:r>
      <w:r w:rsidR="00325CFE">
        <w:rPr>
          <w:shd w:val="clear" w:color="auto" w:fill="FFFFFF"/>
          <w:lang w:eastAsia="es-ES_tradnl"/>
        </w:rPr>
        <w:t xml:space="preserve">, </w:t>
      </w:r>
      <w:r w:rsidR="005F1B28">
        <w:rPr>
          <w:shd w:val="clear" w:color="auto" w:fill="FFFFFF"/>
          <w:lang w:eastAsia="es-ES_tradnl"/>
        </w:rPr>
        <w:t>como SHA-2</w:t>
      </w:r>
      <w:r w:rsidR="00325CFE">
        <w:rPr>
          <w:shd w:val="clear" w:color="auto" w:fill="FFFFFF"/>
          <w:lang w:eastAsia="es-ES_tradnl"/>
        </w:rPr>
        <w:t>,</w:t>
      </w:r>
      <w:r w:rsidR="005F1B28">
        <w:rPr>
          <w:shd w:val="clear" w:color="auto" w:fill="FFFFFF"/>
          <w:lang w:eastAsia="es-ES_tradnl"/>
        </w:rPr>
        <w:t xml:space="preserve"> en los certificados.</w:t>
      </w:r>
      <w:r w:rsidR="00ED5C2E">
        <w:rPr>
          <w:shd w:val="clear" w:color="auto" w:fill="FFFFFF"/>
          <w:lang w:eastAsia="es-ES_tradnl"/>
        </w:rPr>
        <w:t xml:space="preserve"> En nuestro </w:t>
      </w:r>
      <w:r w:rsidR="00325CFE">
        <w:rPr>
          <w:shd w:val="clear" w:color="auto" w:fill="FFFFFF"/>
          <w:lang w:eastAsia="es-ES_tradnl"/>
        </w:rPr>
        <w:t xml:space="preserve">caso, </w:t>
      </w:r>
      <w:r w:rsidR="00ED5C2E">
        <w:rPr>
          <w:shd w:val="clear" w:color="auto" w:fill="FFFFFF"/>
          <w:lang w:eastAsia="es-ES_tradnl"/>
        </w:rPr>
        <w:t xml:space="preserve">en el proyecto se ha optado por usar </w:t>
      </w:r>
      <w:r w:rsidR="00E90DE0">
        <w:rPr>
          <w:shd w:val="clear" w:color="auto" w:fill="FFFFFF"/>
          <w:lang w:eastAsia="es-ES_tradnl"/>
        </w:rPr>
        <w:t>SHA512 con el algoritmo de encriptación RSA.</w:t>
      </w:r>
      <w:r w:rsidR="00325CFE">
        <w:rPr>
          <w:shd w:val="clear" w:color="auto" w:fill="FFFFFF"/>
          <w:lang w:eastAsia="es-ES_tradnl"/>
        </w:rPr>
        <w:t xml:space="preserve"> </w:t>
      </w:r>
    </w:p>
    <w:p w14:paraId="25CFBCDF" w14:textId="25CB980D" w:rsidR="00795667" w:rsidRPr="00325CFE" w:rsidRDefault="00325CFE" w:rsidP="00325CFE">
      <w:pPr>
        <w:ind w:left="708"/>
        <w:rPr>
          <w:rFonts w:ascii="Times New Roman" w:hAnsi="Times New Roman" w:cs="Times New Roman"/>
          <w:lang w:eastAsia="es-ES_tradnl"/>
        </w:rPr>
      </w:pPr>
      <w:r>
        <w:rPr>
          <w:shd w:val="clear" w:color="auto" w:fill="FFFFFF"/>
          <w:lang w:eastAsia="es-ES_tradnl"/>
        </w:rPr>
        <w:t>RSA es un sistema criptográfico de clave publica, se considera uno de los algoritmos mas seguros ya que nadie ha conseguido demostrar o rebatir su seguridad. Las claves publicas y privad</w:t>
      </w:r>
      <w:r w:rsidR="00995C03">
        <w:rPr>
          <w:shd w:val="clear" w:color="auto" w:fill="FFFFFF"/>
          <w:lang w:eastAsia="es-ES_tradnl"/>
        </w:rPr>
        <w:t>as se calculan a partir de un nú</w:t>
      </w:r>
      <w:r>
        <w:rPr>
          <w:shd w:val="clear" w:color="auto" w:fill="FFFFFF"/>
          <w:lang w:eastAsia="es-ES_tradnl"/>
        </w:rPr>
        <w:t>mero que se obtiene como producto de dos números primos grandes, por lo que un supuesto atacante se enfrenta a un problema de factorización de un coste computacional muy elevado.</w:t>
      </w:r>
    </w:p>
    <w:p w14:paraId="29E5EB09" w14:textId="2E946FC9" w:rsidR="00477C84" w:rsidRDefault="00477C84" w:rsidP="00477C84">
      <w:pPr>
        <w:pStyle w:val="Prrafodelista"/>
        <w:numPr>
          <w:ilvl w:val="0"/>
          <w:numId w:val="21"/>
        </w:numPr>
      </w:pPr>
      <w:r w:rsidRPr="00477C84">
        <w:rPr>
          <w:b/>
        </w:rPr>
        <w:t>Sistema</w:t>
      </w:r>
      <w:r w:rsidR="00602088">
        <w:rPr>
          <w:b/>
        </w:rPr>
        <w:t>s</w:t>
      </w:r>
      <w:r w:rsidRPr="00477C84">
        <w:rPr>
          <w:b/>
        </w:rPr>
        <w:t xml:space="preserve"> de autenticación</w:t>
      </w:r>
      <w:r>
        <w:t xml:space="preserve">: </w:t>
      </w:r>
      <w:r w:rsidR="00DE0D6F">
        <w:t xml:space="preserve">en cuanto a la autentificación de los usuarios, en el proceso de </w:t>
      </w:r>
      <w:proofErr w:type="spellStart"/>
      <w:r w:rsidR="00DE0D6F">
        <w:rPr>
          <w:i/>
        </w:rPr>
        <w:t>login</w:t>
      </w:r>
      <w:proofErr w:type="spellEnd"/>
      <w:r w:rsidR="00DE0D6F">
        <w:rPr>
          <w:i/>
        </w:rPr>
        <w:t xml:space="preserve"> </w:t>
      </w:r>
      <w:r w:rsidR="00AD6D0A">
        <w:t xml:space="preserve">hay </w:t>
      </w:r>
      <w:r w:rsidR="00602088">
        <w:t xml:space="preserve">un </w:t>
      </w:r>
      <w:r w:rsidR="00AD6D0A" w:rsidRPr="003B164D">
        <w:rPr>
          <w:b/>
        </w:rPr>
        <w:t>doble factor de autenticación</w:t>
      </w:r>
      <w:r w:rsidR="00AD6D0A">
        <w:t xml:space="preserve">. Primero </w:t>
      </w:r>
      <w:r w:rsidR="00DE0D6F">
        <w:t xml:space="preserve">el usuario tiene que </w:t>
      </w:r>
      <w:r w:rsidR="00AD6D0A">
        <w:t xml:space="preserve">introducir su nombre de usuario y contraseña, y si todo está bien, se le envía un correo electrónico con un código generado aleatoriamente en el servidor, el usuario tiene que introducirlo, se comprueba su validez y ya puede iniciar sesión en el sistema. </w:t>
      </w:r>
    </w:p>
    <w:p w14:paraId="0A92228E" w14:textId="5BFA94F5" w:rsidR="00AD6D0A" w:rsidRDefault="00AD6D0A" w:rsidP="003B164D">
      <w:pPr>
        <w:ind w:left="708"/>
      </w:pPr>
      <w:r>
        <w:lastRenderedPageBreak/>
        <w:t xml:space="preserve">Para la autenticación de los médicos, el médico en cuestión se tiene que registrar con normalidad eligiendo la opción correcta en el registro. Una vez registrado en el sistema para poder tener acceso a los servicios tiene que ser validado antes por un administrador del sistema, que </w:t>
      </w:r>
      <w:r w:rsidR="003B164D">
        <w:t>se encargará de</w:t>
      </w:r>
      <w:r>
        <w:t xml:space="preserve"> c</w:t>
      </w:r>
      <w:r w:rsidR="003B164D">
        <w:t>omprobar que e</w:t>
      </w:r>
      <w:r w:rsidR="004916B0">
        <w:t>n realidad es un médico cuando e</w:t>
      </w:r>
      <w:r w:rsidR="003B164D">
        <w:t>ste aporte la documentación necesaria para corroborarlo.</w:t>
      </w:r>
    </w:p>
    <w:p w14:paraId="34D820D9" w14:textId="4EFAB928" w:rsidR="003B164D" w:rsidRDefault="00602088" w:rsidP="003B164D">
      <w:pPr>
        <w:ind w:left="708"/>
      </w:pPr>
      <w:r>
        <w:t xml:space="preserve">Cuando el usuario ya ha </w:t>
      </w:r>
      <w:r w:rsidR="003B164D">
        <w:t xml:space="preserve">iniciado sesión </w:t>
      </w:r>
      <w:r>
        <w:t xml:space="preserve">en el sistema, </w:t>
      </w:r>
      <w:r w:rsidR="003B164D">
        <w:t>se utiliza la autenticación basada e</w:t>
      </w:r>
      <w:r>
        <w:t>n</w:t>
      </w:r>
      <w:r w:rsidR="003B164D">
        <w:t xml:space="preserve"> </w:t>
      </w:r>
      <w:proofErr w:type="spellStart"/>
      <w:r w:rsidR="003B164D" w:rsidRPr="00602088">
        <w:rPr>
          <w:b/>
          <w:i/>
        </w:rPr>
        <w:t>Token</w:t>
      </w:r>
      <w:proofErr w:type="spellEnd"/>
      <w:r>
        <w:rPr>
          <w:b/>
        </w:rPr>
        <w:t xml:space="preserve">. </w:t>
      </w:r>
      <w:r w:rsidR="00AE45B5">
        <w:t>Esta</w:t>
      </w:r>
      <w:r w:rsidR="00A71050">
        <w:t xml:space="preserve"> autenticación consiste en que c</w:t>
      </w:r>
      <w:r w:rsidR="00A71050" w:rsidRPr="00A71050">
        <w:t xml:space="preserve">ada petición HTTP que haga el usuario va acompañada de un </w:t>
      </w:r>
      <w:proofErr w:type="spellStart"/>
      <w:r w:rsidR="00A71050" w:rsidRPr="00A71050">
        <w:rPr>
          <w:i/>
        </w:rPr>
        <w:t>Token</w:t>
      </w:r>
      <w:proofErr w:type="spellEnd"/>
      <w:r w:rsidR="004916B0">
        <w:t xml:space="preserve"> en la cabecera. E</w:t>
      </w:r>
      <w:r w:rsidR="00A71050" w:rsidRPr="00A71050">
        <w:t xml:space="preserve">ste </w:t>
      </w:r>
      <w:proofErr w:type="spellStart"/>
      <w:r w:rsidR="00A71050" w:rsidRPr="00A71050">
        <w:rPr>
          <w:i/>
        </w:rPr>
        <w:t>Token</w:t>
      </w:r>
      <w:proofErr w:type="spellEnd"/>
      <w:r w:rsidR="00A71050" w:rsidRPr="00A71050">
        <w:t xml:space="preserve"> no es más que una firma cifrada que permite a nuestro API identificar al us</w:t>
      </w:r>
      <w:r w:rsidR="00A71050">
        <w:t>uario,</w:t>
      </w:r>
      <w:r w:rsidR="00A71050" w:rsidRPr="00A71050">
        <w:t xml:space="preserve"> </w:t>
      </w:r>
      <w:r w:rsidR="00A71050">
        <w:t xml:space="preserve">pero </w:t>
      </w:r>
      <w:r w:rsidR="00A71050" w:rsidRPr="00A71050">
        <w:t>no se almacena en el servidor, si no en e</w:t>
      </w:r>
      <w:r w:rsidR="00A71050">
        <w:t>l lado del cliente</w:t>
      </w:r>
      <w:r w:rsidR="00A71050" w:rsidRPr="00A71050">
        <w:t xml:space="preserve"> y el API es el que se encarga de descifrar ese </w:t>
      </w:r>
      <w:proofErr w:type="spellStart"/>
      <w:r w:rsidR="00A71050" w:rsidRPr="00A71050">
        <w:rPr>
          <w:i/>
        </w:rPr>
        <w:t>Token</w:t>
      </w:r>
      <w:proofErr w:type="spellEnd"/>
      <w:r w:rsidR="00A71050" w:rsidRPr="00A71050">
        <w:t xml:space="preserve"> y redirigir el flujo de la aplicación en un sentido u otro</w:t>
      </w:r>
      <w:r w:rsidR="00285DB2">
        <w:t xml:space="preserve"> (Carlos </w:t>
      </w:r>
      <w:proofErr w:type="spellStart"/>
      <w:r w:rsidR="00285DB2">
        <w:t>Azaustre</w:t>
      </w:r>
      <w:proofErr w:type="spellEnd"/>
      <w:r w:rsidR="00285DB2">
        <w:t>, 2017</w:t>
      </w:r>
      <w:r w:rsidR="009A564B">
        <w:t>)</w:t>
      </w:r>
      <w:r w:rsidR="00A71050" w:rsidRPr="00A71050">
        <w:t>.</w:t>
      </w:r>
      <w:r w:rsidR="00A71050">
        <w:t xml:space="preserve"> Esto nos añade más seguridad, a</w:t>
      </w:r>
      <w:r w:rsidR="00A71050" w:rsidRPr="00A71050">
        <w:t>l no utilizar cookies para almacenar la información del usuario, podemos evitar ataques CSRF (Cross-</w:t>
      </w:r>
      <w:proofErr w:type="spellStart"/>
      <w:r w:rsidR="00A71050" w:rsidRPr="00A71050">
        <w:t>Site</w:t>
      </w:r>
      <w:proofErr w:type="spellEnd"/>
      <w:r w:rsidR="00A71050" w:rsidRPr="00A71050">
        <w:t xml:space="preserve"> </w:t>
      </w:r>
      <w:proofErr w:type="spellStart"/>
      <w:r w:rsidR="00A71050" w:rsidRPr="00A71050">
        <w:t>Request</w:t>
      </w:r>
      <w:proofErr w:type="spellEnd"/>
      <w:r w:rsidR="00A71050" w:rsidRPr="00A71050">
        <w:t xml:space="preserve"> </w:t>
      </w:r>
      <w:proofErr w:type="spellStart"/>
      <w:r w:rsidR="00A71050" w:rsidRPr="00A71050">
        <w:t>Forgery</w:t>
      </w:r>
      <w:proofErr w:type="spellEnd"/>
      <w:r w:rsidR="00A71050" w:rsidRPr="00A71050">
        <w:t xml:space="preserve">) que manipulen la sesión que se envía al </w:t>
      </w:r>
      <w:proofErr w:type="spellStart"/>
      <w:r w:rsidR="00A71050" w:rsidRPr="00995C03">
        <w:rPr>
          <w:i/>
        </w:rPr>
        <w:t>backend</w:t>
      </w:r>
      <w:proofErr w:type="spellEnd"/>
      <w:r w:rsidR="00A71050" w:rsidRPr="00A71050">
        <w:t>.</w:t>
      </w:r>
    </w:p>
    <w:p w14:paraId="0254BB6D" w14:textId="41B4D0FB" w:rsidR="00601D7B" w:rsidRPr="00036681" w:rsidRDefault="00A71050" w:rsidP="003B164D">
      <w:pPr>
        <w:ind w:left="708"/>
      </w:pPr>
      <w:r>
        <w:t xml:space="preserve">En el proyecto se ha optado por usar </w:t>
      </w:r>
      <w:r w:rsidRPr="00036681">
        <w:rPr>
          <w:b/>
          <w:i/>
        </w:rPr>
        <w:t xml:space="preserve">JSON Web </w:t>
      </w:r>
      <w:proofErr w:type="spellStart"/>
      <w:r w:rsidRPr="00036681">
        <w:rPr>
          <w:b/>
          <w:i/>
        </w:rPr>
        <w:t>Token</w:t>
      </w:r>
      <w:proofErr w:type="spellEnd"/>
      <w:r w:rsidRPr="00036681">
        <w:rPr>
          <w:b/>
          <w:i/>
        </w:rPr>
        <w:t xml:space="preserve"> (JWT)</w:t>
      </w:r>
      <w:r>
        <w:rPr>
          <w:i/>
        </w:rPr>
        <w:t>.</w:t>
      </w:r>
      <w:r>
        <w:t xml:space="preserve"> Este </w:t>
      </w:r>
      <w:proofErr w:type="spellStart"/>
      <w:r w:rsidRPr="00A71050">
        <w:rPr>
          <w:i/>
        </w:rPr>
        <w:t>Token</w:t>
      </w:r>
      <w:proofErr w:type="spellEnd"/>
      <w:r w:rsidR="00AE45B5">
        <w:t xml:space="preserve"> está</w:t>
      </w:r>
      <w:r>
        <w:t xml:space="preserve"> compuesto por tres partes: </w:t>
      </w:r>
      <w:r w:rsidR="00601D7B">
        <w:t xml:space="preserve">la cabecera, que contiene el tipo (JWT) y la codificación utilizada (SHA256), el </w:t>
      </w:r>
      <w:proofErr w:type="spellStart"/>
      <w:r w:rsidR="00601D7B" w:rsidRPr="00601D7B">
        <w:rPr>
          <w:i/>
        </w:rPr>
        <w:t>payload</w:t>
      </w:r>
      <w:proofErr w:type="spellEnd"/>
      <w:r w:rsidR="00601D7B">
        <w:t xml:space="preserve"> que es donde van los atributos del </w:t>
      </w:r>
      <w:proofErr w:type="spellStart"/>
      <w:r w:rsidR="00601D7B" w:rsidRPr="00601D7B">
        <w:rPr>
          <w:i/>
        </w:rPr>
        <w:t>Token</w:t>
      </w:r>
      <w:proofErr w:type="spellEnd"/>
      <w:r w:rsidR="00036681">
        <w:rPr>
          <w:i/>
        </w:rPr>
        <w:t xml:space="preserve">, </w:t>
      </w:r>
      <w:r w:rsidR="00036681">
        <w:t>que en nuestro caso son los siguientes:</w:t>
      </w:r>
    </w:p>
    <w:p w14:paraId="23ACBE4C" w14:textId="77777777" w:rsidR="00601D7B" w:rsidRPr="00601D7B" w:rsidRDefault="00601D7B" w:rsidP="00601D7B">
      <w:pPr>
        <w:ind w:left="708"/>
        <w:rPr>
          <w:rFonts w:ascii="Courier New" w:hAnsi="Courier New" w:cs="Courier New"/>
        </w:rPr>
      </w:pPr>
      <w:proofErr w:type="spellStart"/>
      <w:r w:rsidRPr="00601D7B">
        <w:rPr>
          <w:rFonts w:ascii="Courier New" w:hAnsi="Courier New" w:cs="Courier New"/>
        </w:rPr>
        <w:t>var</w:t>
      </w:r>
      <w:proofErr w:type="spellEnd"/>
      <w:r w:rsidRPr="00601D7B">
        <w:rPr>
          <w:rFonts w:ascii="Courier New" w:hAnsi="Courier New" w:cs="Courier New"/>
        </w:rPr>
        <w:t xml:space="preserve"> </w:t>
      </w:r>
      <w:proofErr w:type="spellStart"/>
      <w:r w:rsidRPr="00601D7B">
        <w:rPr>
          <w:rFonts w:ascii="Courier New" w:hAnsi="Courier New" w:cs="Courier New"/>
          <w:color w:val="5B9BD5" w:themeColor="accent1"/>
        </w:rPr>
        <w:t>payload</w:t>
      </w:r>
      <w:proofErr w:type="spellEnd"/>
      <w:r w:rsidRPr="00601D7B">
        <w:rPr>
          <w:rFonts w:ascii="Courier New" w:hAnsi="Courier New" w:cs="Courier New"/>
        </w:rPr>
        <w:t xml:space="preserve"> = {</w:t>
      </w:r>
    </w:p>
    <w:p w14:paraId="350D2B9F" w14:textId="77777777" w:rsidR="00601D7B" w:rsidRPr="00601D7B" w:rsidRDefault="00601D7B" w:rsidP="00601D7B">
      <w:pPr>
        <w:ind w:left="708"/>
        <w:rPr>
          <w:rFonts w:ascii="Courier New" w:hAnsi="Courier New" w:cs="Courier New"/>
        </w:rPr>
      </w:pPr>
      <w:r w:rsidRPr="00601D7B">
        <w:rPr>
          <w:rFonts w:ascii="Courier New" w:hAnsi="Courier New" w:cs="Courier New"/>
        </w:rPr>
        <w:t xml:space="preserve">    </w:t>
      </w:r>
      <w:r w:rsidRPr="00601D7B">
        <w:rPr>
          <w:rFonts w:ascii="Courier New" w:hAnsi="Courier New" w:cs="Courier New"/>
          <w:color w:val="5B9BD5" w:themeColor="accent1"/>
        </w:rPr>
        <w:t>sub</w:t>
      </w:r>
      <w:r w:rsidRPr="00601D7B">
        <w:rPr>
          <w:rFonts w:ascii="Courier New" w:hAnsi="Courier New" w:cs="Courier New"/>
        </w:rPr>
        <w:t>: user.id,</w:t>
      </w:r>
    </w:p>
    <w:p w14:paraId="554F4D93" w14:textId="77777777" w:rsidR="00601D7B" w:rsidRPr="00601D7B" w:rsidRDefault="00601D7B" w:rsidP="00601D7B">
      <w:pPr>
        <w:ind w:left="708"/>
        <w:rPr>
          <w:rFonts w:ascii="Courier New" w:hAnsi="Courier New" w:cs="Courier New"/>
        </w:rPr>
      </w:pPr>
      <w:r w:rsidRPr="00601D7B">
        <w:rPr>
          <w:rFonts w:ascii="Courier New" w:hAnsi="Courier New" w:cs="Courier New"/>
          <w:color w:val="5B9BD5" w:themeColor="accent1"/>
        </w:rPr>
        <w:t xml:space="preserve">    </w:t>
      </w:r>
      <w:proofErr w:type="spellStart"/>
      <w:r w:rsidRPr="00601D7B">
        <w:rPr>
          <w:rFonts w:ascii="Courier New" w:hAnsi="Courier New" w:cs="Courier New"/>
          <w:color w:val="5B9BD5" w:themeColor="accent1"/>
        </w:rPr>
        <w:t>iat</w:t>
      </w:r>
      <w:proofErr w:type="spellEnd"/>
      <w:r w:rsidRPr="00601D7B">
        <w:rPr>
          <w:rFonts w:ascii="Courier New" w:hAnsi="Courier New" w:cs="Courier New"/>
        </w:rPr>
        <w:t xml:space="preserve">: </w:t>
      </w:r>
      <w:proofErr w:type="spellStart"/>
      <w:r w:rsidRPr="00601D7B">
        <w:rPr>
          <w:rFonts w:ascii="Courier New" w:hAnsi="Courier New" w:cs="Courier New"/>
          <w:color w:val="FFC000" w:themeColor="accent4"/>
        </w:rPr>
        <w:t>moment</w:t>
      </w:r>
      <w:proofErr w:type="spellEnd"/>
      <w:r w:rsidRPr="00601D7B">
        <w:rPr>
          <w:rFonts w:ascii="Courier New" w:hAnsi="Courier New" w:cs="Courier New"/>
        </w:rPr>
        <w:t>(</w:t>
      </w:r>
      <w:proofErr w:type="gramStart"/>
      <w:r w:rsidRPr="00601D7B">
        <w:rPr>
          <w:rFonts w:ascii="Courier New" w:hAnsi="Courier New" w:cs="Courier New"/>
        </w:rPr>
        <w:t>).</w:t>
      </w:r>
      <w:proofErr w:type="spellStart"/>
      <w:r w:rsidRPr="00601D7B">
        <w:rPr>
          <w:rFonts w:ascii="Courier New" w:hAnsi="Courier New" w:cs="Courier New"/>
          <w:color w:val="FFC000" w:themeColor="accent4"/>
        </w:rPr>
        <w:t>unix</w:t>
      </w:r>
      <w:proofErr w:type="spellEnd"/>
      <w:proofErr w:type="gramEnd"/>
      <w:r w:rsidRPr="00601D7B">
        <w:rPr>
          <w:rFonts w:ascii="Courier New" w:hAnsi="Courier New" w:cs="Courier New"/>
        </w:rPr>
        <w:t>(), //</w:t>
      </w:r>
      <w:r w:rsidRPr="00601D7B">
        <w:rPr>
          <w:rFonts w:ascii="Courier New" w:hAnsi="Courier New" w:cs="Courier New"/>
          <w:color w:val="00B050"/>
        </w:rPr>
        <w:t xml:space="preserve">cuando se ha creado el </w:t>
      </w:r>
      <w:proofErr w:type="spellStart"/>
      <w:r w:rsidRPr="00601D7B">
        <w:rPr>
          <w:rFonts w:ascii="Courier New" w:hAnsi="Courier New" w:cs="Courier New"/>
          <w:color w:val="00B050"/>
        </w:rPr>
        <w:t>token</w:t>
      </w:r>
      <w:proofErr w:type="spellEnd"/>
    </w:p>
    <w:p w14:paraId="5E5FDFEF" w14:textId="77777777" w:rsidR="00601D7B" w:rsidRPr="00601D7B" w:rsidRDefault="00601D7B" w:rsidP="00601D7B">
      <w:pPr>
        <w:ind w:left="708"/>
        <w:rPr>
          <w:rFonts w:ascii="Courier New" w:hAnsi="Courier New" w:cs="Courier New"/>
        </w:rPr>
      </w:pPr>
      <w:r w:rsidRPr="00601D7B">
        <w:rPr>
          <w:rFonts w:ascii="Courier New" w:hAnsi="Courier New" w:cs="Courier New"/>
        </w:rPr>
        <w:t xml:space="preserve">    </w:t>
      </w:r>
      <w:proofErr w:type="spellStart"/>
      <w:r w:rsidRPr="00601D7B">
        <w:rPr>
          <w:rFonts w:ascii="Courier New" w:hAnsi="Courier New" w:cs="Courier New"/>
          <w:color w:val="5B9BD5" w:themeColor="accent1"/>
        </w:rPr>
        <w:t>exp</w:t>
      </w:r>
      <w:proofErr w:type="spellEnd"/>
      <w:r w:rsidRPr="00601D7B">
        <w:rPr>
          <w:rFonts w:ascii="Courier New" w:hAnsi="Courier New" w:cs="Courier New"/>
          <w:color w:val="FFC000" w:themeColor="accent4"/>
        </w:rPr>
        <w:t xml:space="preserve">: </w:t>
      </w:r>
      <w:proofErr w:type="spellStart"/>
      <w:proofErr w:type="gramStart"/>
      <w:r w:rsidRPr="00601D7B">
        <w:rPr>
          <w:rFonts w:ascii="Courier New" w:hAnsi="Courier New" w:cs="Courier New"/>
          <w:color w:val="FFC000" w:themeColor="accent4"/>
        </w:rPr>
        <w:t>moment</w:t>
      </w:r>
      <w:proofErr w:type="spellEnd"/>
      <w:r w:rsidRPr="00601D7B">
        <w:rPr>
          <w:rFonts w:ascii="Courier New" w:hAnsi="Courier New" w:cs="Courier New"/>
        </w:rPr>
        <w:t>(</w:t>
      </w:r>
      <w:proofErr w:type="gramEnd"/>
      <w:r w:rsidRPr="00601D7B">
        <w:rPr>
          <w:rFonts w:ascii="Courier New" w:hAnsi="Courier New" w:cs="Courier New"/>
        </w:rPr>
        <w:t>).</w:t>
      </w:r>
      <w:proofErr w:type="spellStart"/>
      <w:r w:rsidRPr="00601D7B">
        <w:rPr>
          <w:rFonts w:ascii="Courier New" w:hAnsi="Courier New" w:cs="Courier New"/>
          <w:color w:val="FFC000" w:themeColor="accent4"/>
        </w:rPr>
        <w:t>add</w:t>
      </w:r>
      <w:proofErr w:type="spellEnd"/>
      <w:r w:rsidRPr="00601D7B">
        <w:rPr>
          <w:rFonts w:ascii="Courier New" w:hAnsi="Courier New" w:cs="Courier New"/>
        </w:rPr>
        <w:t xml:space="preserve">(15, </w:t>
      </w:r>
      <w:r w:rsidRPr="00601D7B">
        <w:rPr>
          <w:rFonts w:ascii="Courier New" w:hAnsi="Courier New" w:cs="Courier New"/>
          <w:color w:val="ED7D31" w:themeColor="accent2"/>
        </w:rPr>
        <w:t>"</w:t>
      </w:r>
      <w:proofErr w:type="spellStart"/>
      <w:r w:rsidRPr="00601D7B">
        <w:rPr>
          <w:rFonts w:ascii="Courier New" w:hAnsi="Courier New" w:cs="Courier New"/>
          <w:color w:val="ED7D31" w:themeColor="accent2"/>
        </w:rPr>
        <w:t>days</w:t>
      </w:r>
      <w:proofErr w:type="spellEnd"/>
      <w:r w:rsidRPr="00601D7B">
        <w:rPr>
          <w:rFonts w:ascii="Courier New" w:hAnsi="Courier New" w:cs="Courier New"/>
          <w:color w:val="ED7D31" w:themeColor="accent2"/>
        </w:rPr>
        <w:t>"</w:t>
      </w:r>
      <w:r w:rsidRPr="00601D7B">
        <w:rPr>
          <w:rFonts w:ascii="Courier New" w:hAnsi="Courier New" w:cs="Courier New"/>
        </w:rPr>
        <w:t>).</w:t>
      </w:r>
      <w:proofErr w:type="spellStart"/>
      <w:r w:rsidRPr="00601D7B">
        <w:rPr>
          <w:rFonts w:ascii="Courier New" w:hAnsi="Courier New" w:cs="Courier New"/>
          <w:color w:val="FFC000" w:themeColor="accent4"/>
        </w:rPr>
        <w:t>unix</w:t>
      </w:r>
      <w:proofErr w:type="spellEnd"/>
      <w:r w:rsidRPr="00601D7B">
        <w:rPr>
          <w:rFonts w:ascii="Courier New" w:hAnsi="Courier New" w:cs="Courier New"/>
        </w:rPr>
        <w:t>() //</w:t>
      </w:r>
      <w:r w:rsidRPr="00601D7B">
        <w:rPr>
          <w:rFonts w:ascii="Courier New" w:hAnsi="Courier New" w:cs="Courier New"/>
          <w:color w:val="00B050"/>
        </w:rPr>
        <w:t>cuando expira</w:t>
      </w:r>
    </w:p>
    <w:p w14:paraId="447F2289" w14:textId="3584097D" w:rsidR="00A71050" w:rsidRPr="00601D7B" w:rsidRDefault="00601D7B" w:rsidP="00601D7B">
      <w:pPr>
        <w:ind w:left="708"/>
        <w:rPr>
          <w:rFonts w:ascii="Courier New" w:hAnsi="Courier New" w:cs="Courier New"/>
        </w:rPr>
      </w:pPr>
      <w:r w:rsidRPr="00601D7B">
        <w:rPr>
          <w:rFonts w:ascii="Courier New" w:hAnsi="Courier New" w:cs="Courier New"/>
        </w:rPr>
        <w:t xml:space="preserve">  } </w:t>
      </w:r>
    </w:p>
    <w:p w14:paraId="256CDA7A" w14:textId="63AD0DC3" w:rsidR="00601D7B" w:rsidRPr="00036681" w:rsidRDefault="00036681" w:rsidP="00036681">
      <w:pPr>
        <w:ind w:left="708"/>
      </w:pPr>
      <w:r>
        <w:t xml:space="preserve">Y la ultima parte es la de </w:t>
      </w:r>
      <w:proofErr w:type="spellStart"/>
      <w:r w:rsidRPr="00036681">
        <w:rPr>
          <w:i/>
        </w:rPr>
        <w:t>signature</w:t>
      </w:r>
      <w:proofErr w:type="spellEnd"/>
      <w:r>
        <w:rPr>
          <w:i/>
        </w:rPr>
        <w:t xml:space="preserve">, </w:t>
      </w:r>
      <w:r w:rsidRPr="00036681">
        <w:t>la cual</w:t>
      </w:r>
      <w:r>
        <w:rPr>
          <w:i/>
        </w:rPr>
        <w:t xml:space="preserve"> </w:t>
      </w:r>
      <w:r>
        <w:t>e</w:t>
      </w:r>
      <w:r w:rsidRPr="00036681">
        <w:t>stá formada por los anteriores componentes (</w:t>
      </w:r>
      <w:proofErr w:type="spellStart"/>
      <w:r w:rsidRPr="00036681">
        <w:rPr>
          <w:i/>
        </w:rPr>
        <w:t>Header</w:t>
      </w:r>
      <w:proofErr w:type="spellEnd"/>
      <w:r w:rsidRPr="00036681">
        <w:rPr>
          <w:i/>
        </w:rPr>
        <w:t xml:space="preserve"> y </w:t>
      </w:r>
      <w:proofErr w:type="spellStart"/>
      <w:r w:rsidRPr="00036681">
        <w:rPr>
          <w:i/>
        </w:rPr>
        <w:t>Payload</w:t>
      </w:r>
      <w:proofErr w:type="spellEnd"/>
      <w:r w:rsidRPr="00036681">
        <w:t xml:space="preserve">) cifrados en Base64 con una clave secreta (almacenada en nuestro </w:t>
      </w:r>
      <w:r>
        <w:t>API</w:t>
      </w:r>
      <w:r w:rsidRPr="00036681">
        <w:t>). Así sirve de Hash para comprobar que todo está bien</w:t>
      </w:r>
      <w:r w:rsidRPr="00036681">
        <w:rPr>
          <w:i/>
        </w:rPr>
        <w:t>.</w:t>
      </w:r>
      <w:r>
        <w:rPr>
          <w:i/>
        </w:rPr>
        <w:t xml:space="preserve"> </w:t>
      </w:r>
    </w:p>
    <w:p w14:paraId="7525E5F0" w14:textId="167F36AA" w:rsidR="00477C84" w:rsidRDefault="00477C84" w:rsidP="00477C84">
      <w:pPr>
        <w:pStyle w:val="Prrafodelista"/>
        <w:numPr>
          <w:ilvl w:val="0"/>
          <w:numId w:val="21"/>
        </w:numPr>
      </w:pPr>
      <w:r>
        <w:rPr>
          <w:b/>
        </w:rPr>
        <w:lastRenderedPageBreak/>
        <w:t>Métodos de cifrado:</w:t>
      </w:r>
      <w:r w:rsidR="003B164D">
        <w:rPr>
          <w:b/>
        </w:rPr>
        <w:t xml:space="preserve"> </w:t>
      </w:r>
      <w:r w:rsidR="00036681">
        <w:t>en el proyecto se</w:t>
      </w:r>
      <w:r w:rsidR="00B373DE">
        <w:t xml:space="preserve"> cifran</w:t>
      </w:r>
      <w:r w:rsidR="00036681">
        <w:t xml:space="preserve"> todos los datos de los usuarios</w:t>
      </w:r>
      <w:r w:rsidR="00B373DE">
        <w:t xml:space="preserve"> antes de ser almacenados en la base de datos</w:t>
      </w:r>
      <w:r w:rsidR="006D2ED8">
        <w:t xml:space="preserve"> con una clave única para cada usuario, generada aleatoriamente cuando el usuario se dio de alta en el sistema.</w:t>
      </w:r>
      <w:r w:rsidR="00036681">
        <w:t xml:space="preserve"> </w:t>
      </w:r>
      <w:r w:rsidR="006D2ED8">
        <w:t>El algoritmo que</w:t>
      </w:r>
      <w:r w:rsidR="00036681">
        <w:t xml:space="preserve"> se ha utilizado </w:t>
      </w:r>
      <w:r w:rsidR="006D2ED8">
        <w:t xml:space="preserve">es </w:t>
      </w:r>
      <w:r w:rsidR="00036681">
        <w:t xml:space="preserve">AES256 combinado con CBC. </w:t>
      </w:r>
      <w:r w:rsidR="00036681" w:rsidRPr="00036681">
        <w:t>AES es un estándar de cifrado avanzado (</w:t>
      </w:r>
      <w:proofErr w:type="spellStart"/>
      <w:r w:rsidR="00036681" w:rsidRPr="00036681">
        <w:rPr>
          <w:i/>
        </w:rPr>
        <w:t>Advanced</w:t>
      </w:r>
      <w:proofErr w:type="spellEnd"/>
      <w:r w:rsidR="00036681" w:rsidRPr="00036681">
        <w:rPr>
          <w:i/>
        </w:rPr>
        <w:t xml:space="preserve"> </w:t>
      </w:r>
      <w:proofErr w:type="spellStart"/>
      <w:r w:rsidR="00036681" w:rsidRPr="00036681">
        <w:rPr>
          <w:i/>
        </w:rPr>
        <w:t>Encryption</w:t>
      </w:r>
      <w:proofErr w:type="spellEnd"/>
      <w:r w:rsidR="00036681" w:rsidRPr="00036681">
        <w:rPr>
          <w:i/>
        </w:rPr>
        <w:t xml:space="preserve"> Standard</w:t>
      </w:r>
      <w:r w:rsidR="00036681" w:rsidRPr="00036681">
        <w:t xml:space="preserve">), que hoy en día es considerado uno de los cifrados más seguros y utilizados. El algoritmo se basa en varias sustituciones, permutaciones y transformaciones lineales, ejecutadas en bloques de datos de 16 bytes. Estas operaciones se repiten varias veces, llamadas “rondas”. </w:t>
      </w:r>
    </w:p>
    <w:p w14:paraId="20131248" w14:textId="0D2B89BA" w:rsidR="006D2ED8" w:rsidRPr="00477C84" w:rsidRDefault="00995C03" w:rsidP="006D2ED8">
      <w:pPr>
        <w:ind w:left="708"/>
      </w:pPr>
      <w:r>
        <w:t>El modo de operación es CBC, el cual opera de forma que a</w:t>
      </w:r>
      <w:r w:rsidRPr="00995C03">
        <w:t xml:space="preserve"> cada bloque de texto se le aplica una operación XOR con el bloque previo ya cifrado. De este modo, cada bloque cifrado depende de todos los bloques de texto claros usados hasta ese punto. Además, </w:t>
      </w:r>
      <w:r>
        <w:t>se utiliza un vector de inicialización para que cada mensaje sea único</w:t>
      </w:r>
      <w:r w:rsidR="009A564B">
        <w:t xml:space="preserve"> (Wikipedia, 2018)</w:t>
      </w:r>
      <w:r>
        <w:t xml:space="preserve">. </w:t>
      </w:r>
    </w:p>
    <w:p w14:paraId="30A8B461" w14:textId="77777777" w:rsidR="00477C84" w:rsidRPr="00A154C7" w:rsidRDefault="00477C84" w:rsidP="00477C84">
      <w:pPr>
        <w:pStyle w:val="Prrafodelista"/>
      </w:pPr>
    </w:p>
    <w:p w14:paraId="4F125588" w14:textId="589CA433" w:rsidR="00842994" w:rsidRDefault="00842994" w:rsidP="00FC1971">
      <w:pPr>
        <w:pStyle w:val="Ttulo2"/>
      </w:pPr>
      <w:bookmarkStart w:id="121" w:name="_Toc523912116"/>
      <w:bookmarkStart w:id="122" w:name="_Toc523913066"/>
      <w:r>
        <w:t>Cliente</w:t>
      </w:r>
      <w:bookmarkEnd w:id="121"/>
      <w:bookmarkEnd w:id="122"/>
    </w:p>
    <w:p w14:paraId="0C542507" w14:textId="231591E7" w:rsidR="00995C03" w:rsidRDefault="00995C03" w:rsidP="00995C03">
      <w:r>
        <w:t xml:space="preserve">En el lado del cliente, gracias a la herramienta de </w:t>
      </w:r>
      <w:proofErr w:type="spellStart"/>
      <w:r w:rsidRPr="00995C03">
        <w:rPr>
          <w:i/>
        </w:rPr>
        <w:t>Webpack</w:t>
      </w:r>
      <w:proofErr w:type="spellEnd"/>
      <w:r>
        <w:t xml:space="preserve">, </w:t>
      </w:r>
      <w:r w:rsidR="00B16519">
        <w:t xml:space="preserve">se usa también el protocolo HTTPS con certificados SSL SHA256, con el algoritmo de encriptación RSA, tal </w:t>
      </w:r>
      <w:r w:rsidR="004916B0">
        <w:t xml:space="preserve">y </w:t>
      </w:r>
      <w:r w:rsidR="00B16519">
        <w:t>como se hace en el servidor.</w:t>
      </w:r>
    </w:p>
    <w:p w14:paraId="3CA77869" w14:textId="7FC32224" w:rsidR="003709BE" w:rsidRDefault="003709BE" w:rsidP="00995C03"/>
    <w:p w14:paraId="7C01C2A6" w14:textId="6A955902" w:rsidR="003709BE" w:rsidRDefault="003709BE" w:rsidP="00995C03"/>
    <w:p w14:paraId="7E84818E" w14:textId="3C6B3101" w:rsidR="003709BE" w:rsidRDefault="003709BE" w:rsidP="00995C03"/>
    <w:p w14:paraId="7743B61F" w14:textId="7BAEBD64" w:rsidR="003709BE" w:rsidRDefault="003709BE" w:rsidP="00995C03"/>
    <w:p w14:paraId="79A4A886" w14:textId="3CE21EFB" w:rsidR="003709BE" w:rsidRDefault="003709BE" w:rsidP="00995C03"/>
    <w:p w14:paraId="49CB583A" w14:textId="19048922" w:rsidR="003709BE" w:rsidRDefault="003709BE" w:rsidP="00995C03"/>
    <w:p w14:paraId="5E0D8B95" w14:textId="48B0AFBD" w:rsidR="003709BE" w:rsidRDefault="003709BE" w:rsidP="00995C03"/>
    <w:p w14:paraId="3D52D2FB" w14:textId="2D74C18C" w:rsidR="003709BE" w:rsidRDefault="003709BE" w:rsidP="00995C03"/>
    <w:p w14:paraId="6749E222" w14:textId="2960C803" w:rsidR="003709BE" w:rsidRPr="00995C03" w:rsidRDefault="003709BE" w:rsidP="00995C03"/>
    <w:p w14:paraId="1D89180E" w14:textId="76DDD83E" w:rsidR="006D5AEE" w:rsidRDefault="006D5AEE" w:rsidP="003A2B44">
      <w:pPr>
        <w:pStyle w:val="Ttulo1"/>
      </w:pPr>
      <w:bookmarkStart w:id="123" w:name="_Toc523913067"/>
      <w:r>
        <w:lastRenderedPageBreak/>
        <w:t>Implementación</w:t>
      </w:r>
      <w:bookmarkEnd w:id="123"/>
    </w:p>
    <w:p w14:paraId="37BDB1F1" w14:textId="16CBFFDF" w:rsidR="003351CE" w:rsidRDefault="003351CE" w:rsidP="003351CE">
      <w:r>
        <w:t>Como ya se ha comentado anteriormente el proyecto se</w:t>
      </w:r>
      <w:r w:rsidR="001525F2">
        <w:t xml:space="preserve"> divide en dos grandes partes, por un </w:t>
      </w:r>
      <w:r w:rsidR="009A564B">
        <w:t>lado,</w:t>
      </w:r>
      <w:r w:rsidR="001525F2">
        <w:t xml:space="preserve"> el API y por otro el cliente, por lo que para hablar de la implementación del sistema es necesario tener las dos partes en cuenta.</w:t>
      </w:r>
    </w:p>
    <w:p w14:paraId="5D6C16CF" w14:textId="77777777" w:rsidR="001525F2" w:rsidRDefault="001525F2" w:rsidP="003351CE"/>
    <w:p w14:paraId="2BB58923" w14:textId="06D6346C" w:rsidR="003351CE" w:rsidRDefault="00E84A54" w:rsidP="00FC1971">
      <w:pPr>
        <w:pStyle w:val="Ttulo2"/>
      </w:pPr>
      <w:bookmarkStart w:id="124" w:name="_Toc523912117"/>
      <w:bookmarkStart w:id="125" w:name="_Toc523913068"/>
      <w:r>
        <w:t>API</w:t>
      </w:r>
      <w:bookmarkEnd w:id="124"/>
      <w:bookmarkEnd w:id="125"/>
    </w:p>
    <w:p w14:paraId="3A134C76" w14:textId="77777777" w:rsidR="00DA3A9A" w:rsidRDefault="00DA3A9A" w:rsidP="00DA3A9A">
      <w:r>
        <w:t xml:space="preserve">El API como ya se ha dicho en otros apartados se ha desarrollado con </w:t>
      </w:r>
      <w:proofErr w:type="spellStart"/>
      <w:r w:rsidRPr="00AC28AF">
        <w:rPr>
          <w:i/>
        </w:rPr>
        <w:t>NodeJs</w:t>
      </w:r>
      <w:proofErr w:type="spellEnd"/>
      <w:r>
        <w:rPr>
          <w:i/>
        </w:rPr>
        <w:t xml:space="preserve"> </w:t>
      </w:r>
      <w:r>
        <w:t xml:space="preserve">utilizando peticiones HTTPS con los métodos de petición </w:t>
      </w:r>
      <w:r w:rsidRPr="000A3592">
        <w:t>para indicar la acción que se desea realizar para un recurso determinado</w:t>
      </w:r>
      <w:r>
        <w:t>.</w:t>
      </w:r>
    </w:p>
    <w:p w14:paraId="11692E00" w14:textId="77777777" w:rsidR="00DA3A9A" w:rsidRDefault="00DA3A9A" w:rsidP="00DA3A9A">
      <w:r>
        <w:t>Para la implementación es necesario saber el funcionamiento del sistema y el modelo de datos (</w:t>
      </w:r>
      <w:r w:rsidRPr="00711669">
        <w:rPr>
          <w:i/>
        </w:rPr>
        <w:t>Ilustración 18</w:t>
      </w:r>
      <w:r>
        <w:t>), para saber todos los elementos del proyecto y como interacción entre ellos.</w:t>
      </w:r>
    </w:p>
    <w:p w14:paraId="0B167565" w14:textId="77777777" w:rsidR="00DA3A9A" w:rsidRDefault="00DA3A9A" w:rsidP="00DA3A9A">
      <w:r>
        <w:t>Primero hay que destacar que todas las funciones del sistema giran en torno al usuario, ya que tiene relación con todas las acciones disponibles. Hay tres tipos de roles de usuario:</w:t>
      </w:r>
    </w:p>
    <w:p w14:paraId="77A24A6D" w14:textId="43B0C444" w:rsidR="00DA3A9A" w:rsidRDefault="00DA3A9A" w:rsidP="00DA3A9A">
      <w:pPr>
        <w:pStyle w:val="Prrafodelista"/>
        <w:numPr>
          <w:ilvl w:val="0"/>
          <w:numId w:val="21"/>
        </w:numPr>
      </w:pPr>
      <w:r w:rsidRPr="006F27EA">
        <w:rPr>
          <w:b/>
        </w:rPr>
        <w:t>Paciente</w:t>
      </w:r>
      <w:r>
        <w:t xml:space="preserve">: es el usuario estándar del sistema, tiene acceso a la mayoría de </w:t>
      </w:r>
      <w:r w:rsidR="00AE45B5">
        <w:t>las funciones</w:t>
      </w:r>
      <w:r>
        <w:t>, excep</w:t>
      </w:r>
      <w:r w:rsidR="00AE45B5">
        <w:t>tuando la de ver las consultas, donde también se pueden ver</w:t>
      </w:r>
      <w:r>
        <w:t xml:space="preserve"> los videos asociados a </w:t>
      </w:r>
      <w:r w:rsidR="00AE45B5">
        <w:t>las consultas,</w:t>
      </w:r>
      <w:r>
        <w:t xml:space="preserve"> y la de crear una nueva consulta.</w:t>
      </w:r>
    </w:p>
    <w:p w14:paraId="280E3448" w14:textId="08646C80" w:rsidR="00DA3A9A" w:rsidRDefault="00DA3A9A" w:rsidP="00DA3A9A">
      <w:pPr>
        <w:pStyle w:val="Prrafodelista"/>
        <w:numPr>
          <w:ilvl w:val="0"/>
          <w:numId w:val="21"/>
        </w:numPr>
      </w:pPr>
      <w:r w:rsidRPr="006F27EA">
        <w:rPr>
          <w:b/>
        </w:rPr>
        <w:t>Médico</w:t>
      </w:r>
      <w:r>
        <w:t xml:space="preserve">: es el usuario que tiene acceso a todas las funciones disponibles del sistema, con la diferencia del paciente de que tiene que ser validado </w:t>
      </w:r>
      <w:r w:rsidR="00A91C71">
        <w:t xml:space="preserve">por un administrador </w:t>
      </w:r>
      <w:r>
        <w:t>antes de poder tener acceso a dichas funciones.</w:t>
      </w:r>
    </w:p>
    <w:p w14:paraId="43F86B39" w14:textId="1C2AC4D5" w:rsidR="00DA3A9A" w:rsidRDefault="00DA3A9A" w:rsidP="00DA3A9A">
      <w:pPr>
        <w:pStyle w:val="Prrafodelista"/>
        <w:numPr>
          <w:ilvl w:val="0"/>
          <w:numId w:val="21"/>
        </w:numPr>
      </w:pPr>
      <w:r w:rsidRPr="006F27EA">
        <w:rPr>
          <w:b/>
        </w:rPr>
        <w:t>Administrador</w:t>
      </w:r>
      <w:r>
        <w:t xml:space="preserve">: el administrador del sistema se encarga de validar los </w:t>
      </w:r>
      <w:r w:rsidR="00AE45B5">
        <w:t>nuevos médicos</w:t>
      </w:r>
      <w:r>
        <w:t xml:space="preserve"> registrados y añadir los historiales clínicos de los nuevos pacientes.</w:t>
      </w:r>
    </w:p>
    <w:p w14:paraId="2C3644F9" w14:textId="77777777" w:rsidR="00DA3A9A" w:rsidRDefault="00DA3A9A" w:rsidP="00DA3A9A">
      <w:r>
        <w:t xml:space="preserve">Para controlar que cada usuario tenga acceso a sus respectivas tareas, se ha hecho uso de un </w:t>
      </w:r>
      <w:r w:rsidRPr="00451883">
        <w:rPr>
          <w:i/>
        </w:rPr>
        <w:t>middleware</w:t>
      </w:r>
      <w:r>
        <w:t xml:space="preserve"> que controla las diferentes rutas de las funciones. Pero también existe el problema de que un usuario intente acceder a una ruta usando el nombre de usuario de otro usuario con otro rol diferente al suyo, para esto se ha implementado también un </w:t>
      </w:r>
      <w:r>
        <w:rPr>
          <w:i/>
        </w:rPr>
        <w:t xml:space="preserve">middleware </w:t>
      </w:r>
      <w:r>
        <w:t>que comprueba que ese usuario esta conectado al sistema</w:t>
      </w:r>
      <w:r>
        <w:rPr>
          <w:i/>
        </w:rPr>
        <w:t>.</w:t>
      </w:r>
      <w:r>
        <w:t xml:space="preserve"> Las únicas rutas que no están bajo este control son las de </w:t>
      </w:r>
      <w:r>
        <w:lastRenderedPageBreak/>
        <w:t xml:space="preserve">registro, </w:t>
      </w:r>
      <w:proofErr w:type="spellStart"/>
      <w:r w:rsidRPr="004D39C9">
        <w:rPr>
          <w:i/>
        </w:rPr>
        <w:t>login</w:t>
      </w:r>
      <w:proofErr w:type="spellEnd"/>
      <w:r>
        <w:t xml:space="preserve">, confirmación de </w:t>
      </w:r>
      <w:proofErr w:type="spellStart"/>
      <w:r w:rsidRPr="004D39C9">
        <w:rPr>
          <w:i/>
        </w:rPr>
        <w:t>login</w:t>
      </w:r>
      <w:proofErr w:type="spellEnd"/>
      <w:r>
        <w:t xml:space="preserve"> y listar especialidades (se usa en el registro del médico para poder listar todas las especialidades disponibles).</w:t>
      </w:r>
    </w:p>
    <w:p w14:paraId="62A5C4E9" w14:textId="77777777" w:rsidR="00DA3A9A" w:rsidRPr="00DA3A9A" w:rsidRDefault="00DA3A9A" w:rsidP="00DA3A9A">
      <w:pPr>
        <w:rPr>
          <w:b/>
          <w:sz w:val="32"/>
          <w:szCs w:val="32"/>
        </w:rPr>
      </w:pPr>
    </w:p>
    <w:p w14:paraId="6DFDDE44" w14:textId="77777777" w:rsidR="00DA3A9A" w:rsidRDefault="00DA3A9A" w:rsidP="00FC1971">
      <w:pPr>
        <w:pStyle w:val="Ttulo3"/>
      </w:pPr>
      <w:r>
        <w:t xml:space="preserve"> </w:t>
      </w:r>
      <w:bookmarkStart w:id="126" w:name="_Toc523912118"/>
      <w:bookmarkStart w:id="127" w:name="_Toc523913069"/>
      <w:proofErr w:type="spellStart"/>
      <w:r>
        <w:t>Login</w:t>
      </w:r>
      <w:proofErr w:type="spellEnd"/>
      <w:r>
        <w:t xml:space="preserve"> y registro</w:t>
      </w:r>
      <w:bookmarkEnd w:id="126"/>
      <w:bookmarkEnd w:id="127"/>
    </w:p>
    <w:p w14:paraId="760744BF" w14:textId="5CEEE363" w:rsidR="00DA3A9A" w:rsidRDefault="00DA3A9A" w:rsidP="00DA3A9A">
      <w:r>
        <w:t>Como seguridad en el registro se obliga al usuario a poner un nombre de usuari</w:t>
      </w:r>
      <w:r w:rsidR="00A91C71">
        <w:t>o que no exista un</w:t>
      </w:r>
      <w:r>
        <w:t xml:space="preserve"> correo electrónico valido</w:t>
      </w:r>
      <w:r w:rsidR="00A91C71">
        <w:t xml:space="preserve"> y su tarjeta SIP, en el caso de que sea un paciente</w:t>
      </w:r>
      <w:r>
        <w:t xml:space="preserve">, además de una contraseña. </w:t>
      </w:r>
      <w:r w:rsidR="00A91C71">
        <w:t>E</w:t>
      </w:r>
      <w:r>
        <w:t>sta contraseña en el servidor no se guarda en claro en la base de datos, si no que se le aplica una codificación con SHA512. Si todo ha ido bien, se guarda el usuario y se genera una clave aleatoria que luego se usará para el cifrado de datos.</w:t>
      </w:r>
    </w:p>
    <w:p w14:paraId="001B15C1" w14:textId="1C0CF04E" w:rsidR="00DA3A9A" w:rsidRDefault="00DA3A9A" w:rsidP="00DA3A9A">
      <w:r>
        <w:t xml:space="preserve">En la parte del </w:t>
      </w:r>
      <w:proofErr w:type="spellStart"/>
      <w:r w:rsidRPr="00DA3A9A">
        <w:rPr>
          <w:i/>
        </w:rPr>
        <w:t>login</w:t>
      </w:r>
      <w:proofErr w:type="spellEnd"/>
      <w:r w:rsidRPr="00DA3A9A">
        <w:rPr>
          <w:i/>
        </w:rPr>
        <w:t xml:space="preserve"> </w:t>
      </w:r>
      <w:r>
        <w:t xml:space="preserve">cuando el usuario introduce correctamente el nombre de usuario y contraseña, se genera un código aleatorio de cuatro números que se le envía al correo electrónico que puso en el registro. Una vez que el usuario haya introducido dicho código y se haya validado, se genera un </w:t>
      </w:r>
      <w:proofErr w:type="spellStart"/>
      <w:r w:rsidRPr="00DA3A9A">
        <w:rPr>
          <w:i/>
        </w:rPr>
        <w:t>token</w:t>
      </w:r>
      <w:proofErr w:type="spellEnd"/>
      <w:r w:rsidRPr="00DA3A9A">
        <w:rPr>
          <w:i/>
        </w:rPr>
        <w:t xml:space="preserve"> </w:t>
      </w:r>
      <w:r>
        <w:t xml:space="preserve">único para cada usuario, ya que se incluye el id de cada usuario, y con un tiempo de expiración de quince días. Cada vez que el cliente haga una petición debe incluir este </w:t>
      </w:r>
      <w:proofErr w:type="spellStart"/>
      <w:r w:rsidRPr="00DA3A9A">
        <w:rPr>
          <w:i/>
        </w:rPr>
        <w:t>token</w:t>
      </w:r>
      <w:proofErr w:type="spellEnd"/>
      <w:r w:rsidRPr="00DA3A9A">
        <w:rPr>
          <w:i/>
        </w:rPr>
        <w:t xml:space="preserve"> </w:t>
      </w:r>
      <w:r>
        <w:t xml:space="preserve">en la cabecera de </w:t>
      </w:r>
      <w:proofErr w:type="spellStart"/>
      <w:r w:rsidRPr="00DA3A9A">
        <w:rPr>
          <w:i/>
        </w:rPr>
        <w:t>Authorization</w:t>
      </w:r>
      <w:proofErr w:type="spellEnd"/>
      <w:r w:rsidRPr="00DA3A9A">
        <w:rPr>
          <w:i/>
        </w:rPr>
        <w:t xml:space="preserve"> </w:t>
      </w:r>
      <w:r>
        <w:t xml:space="preserve">y en el servidor se comprueba su validez. Cada vez que el usuario inicia sesión se actualiza el </w:t>
      </w:r>
      <w:proofErr w:type="spellStart"/>
      <w:r w:rsidRPr="004262DE">
        <w:rPr>
          <w:i/>
        </w:rPr>
        <w:t>token</w:t>
      </w:r>
      <w:proofErr w:type="spellEnd"/>
      <w:r>
        <w:t xml:space="preserve"> y cuando se cierra la sesión se elimina.</w:t>
      </w:r>
    </w:p>
    <w:p w14:paraId="376BB2C2" w14:textId="77777777" w:rsidR="001E0E8C" w:rsidRDefault="001E0E8C" w:rsidP="00DA3A9A"/>
    <w:p w14:paraId="08B7C10B" w14:textId="77777777" w:rsidR="001E0E8C" w:rsidRPr="001E0E8C" w:rsidRDefault="001E0E8C" w:rsidP="001E0E8C">
      <w:pPr>
        <w:rPr>
          <w:rFonts w:ascii="Courier New" w:hAnsi="Courier New" w:cs="Courier New"/>
        </w:rPr>
      </w:pPr>
      <w:proofErr w:type="spellStart"/>
      <w:r w:rsidRPr="001E0E8C">
        <w:rPr>
          <w:rFonts w:ascii="Courier New" w:hAnsi="Courier New" w:cs="Courier New"/>
        </w:rPr>
        <w:t>var</w:t>
      </w:r>
      <w:proofErr w:type="spellEnd"/>
      <w:r w:rsidRPr="001E0E8C">
        <w:rPr>
          <w:rFonts w:ascii="Courier New" w:hAnsi="Courier New" w:cs="Courier New"/>
        </w:rPr>
        <w:t xml:space="preserve"> </w:t>
      </w:r>
      <w:proofErr w:type="spellStart"/>
      <w:r w:rsidRPr="001E0E8C">
        <w:rPr>
          <w:rFonts w:ascii="Courier New" w:hAnsi="Courier New" w:cs="Courier New"/>
          <w:color w:val="5B9BD5" w:themeColor="accent1"/>
        </w:rPr>
        <w:t>payload</w:t>
      </w:r>
      <w:proofErr w:type="spellEnd"/>
      <w:r w:rsidRPr="001E0E8C">
        <w:rPr>
          <w:rFonts w:ascii="Courier New" w:hAnsi="Courier New" w:cs="Courier New"/>
        </w:rPr>
        <w:t>=</w:t>
      </w:r>
      <w:proofErr w:type="spellStart"/>
      <w:proofErr w:type="gramStart"/>
      <w:r w:rsidRPr="001E0E8C">
        <w:rPr>
          <w:rFonts w:ascii="Courier New" w:hAnsi="Courier New" w:cs="Courier New"/>
          <w:color w:val="5B9BD5" w:themeColor="accent1"/>
        </w:rPr>
        <w:t>jwt</w:t>
      </w:r>
      <w:r w:rsidRPr="001E0E8C">
        <w:rPr>
          <w:rFonts w:ascii="Courier New" w:hAnsi="Courier New" w:cs="Courier New"/>
        </w:rPr>
        <w:t>.</w:t>
      </w:r>
      <w:r w:rsidRPr="001E0E8C">
        <w:rPr>
          <w:rFonts w:ascii="Courier New" w:hAnsi="Courier New" w:cs="Courier New"/>
          <w:color w:val="FFC000" w:themeColor="accent4"/>
        </w:rPr>
        <w:t>decode</w:t>
      </w:r>
      <w:proofErr w:type="spellEnd"/>
      <w:proofErr w:type="gramEnd"/>
      <w:r w:rsidRPr="001E0E8C">
        <w:rPr>
          <w:rFonts w:ascii="Courier New" w:hAnsi="Courier New" w:cs="Courier New"/>
        </w:rPr>
        <w:t>(</w:t>
      </w:r>
      <w:proofErr w:type="spellStart"/>
      <w:r w:rsidRPr="001E0E8C">
        <w:rPr>
          <w:rFonts w:ascii="Courier New" w:hAnsi="Courier New" w:cs="Courier New"/>
          <w:color w:val="5B9BD5" w:themeColor="accent1"/>
        </w:rPr>
        <w:t>token</w:t>
      </w:r>
      <w:proofErr w:type="spellEnd"/>
      <w:r w:rsidRPr="001E0E8C">
        <w:rPr>
          <w:rFonts w:ascii="Courier New" w:hAnsi="Courier New" w:cs="Courier New"/>
        </w:rPr>
        <w:t xml:space="preserve">, </w:t>
      </w:r>
      <w:proofErr w:type="spellStart"/>
      <w:r w:rsidRPr="001E0E8C">
        <w:rPr>
          <w:rFonts w:ascii="Courier New" w:hAnsi="Courier New" w:cs="Courier New"/>
          <w:color w:val="5B9BD5" w:themeColor="accent1"/>
        </w:rPr>
        <w:t>config</w:t>
      </w:r>
      <w:r w:rsidRPr="001E0E8C">
        <w:rPr>
          <w:rFonts w:ascii="Courier New" w:hAnsi="Courier New" w:cs="Courier New"/>
        </w:rPr>
        <w:t>.TOKEN_</w:t>
      </w:r>
      <w:r w:rsidRPr="001E0E8C">
        <w:rPr>
          <w:rFonts w:ascii="Courier New" w:hAnsi="Courier New" w:cs="Courier New"/>
          <w:color w:val="5B9BD5" w:themeColor="accent1"/>
        </w:rPr>
        <w:t>SECRET</w:t>
      </w:r>
      <w:proofErr w:type="spellEnd"/>
      <w:r w:rsidRPr="001E0E8C">
        <w:rPr>
          <w:rFonts w:ascii="Courier New" w:hAnsi="Courier New" w:cs="Courier New"/>
        </w:rPr>
        <w:t>)</w:t>
      </w:r>
    </w:p>
    <w:p w14:paraId="0C75884F" w14:textId="77777777" w:rsidR="001E0E8C" w:rsidRPr="001E0E8C" w:rsidRDefault="001E0E8C" w:rsidP="001E0E8C">
      <w:pPr>
        <w:rPr>
          <w:rFonts w:ascii="Courier New" w:hAnsi="Courier New" w:cs="Courier New"/>
        </w:rPr>
      </w:pPr>
    </w:p>
    <w:p w14:paraId="13FAF2DA" w14:textId="77777777" w:rsidR="001E0E8C" w:rsidRPr="001E0E8C" w:rsidRDefault="001E0E8C" w:rsidP="001E0E8C">
      <w:pPr>
        <w:rPr>
          <w:rFonts w:ascii="Courier New" w:hAnsi="Courier New" w:cs="Courier New"/>
        </w:rPr>
      </w:pPr>
      <w:r w:rsidRPr="001E0E8C">
        <w:rPr>
          <w:rFonts w:ascii="Courier New" w:hAnsi="Courier New" w:cs="Courier New"/>
        </w:rPr>
        <w:t xml:space="preserve">    </w:t>
      </w:r>
      <w:proofErr w:type="spellStart"/>
      <w:proofErr w:type="gramStart"/>
      <w:r w:rsidRPr="001E0E8C">
        <w:rPr>
          <w:rFonts w:ascii="Courier New" w:hAnsi="Courier New" w:cs="Courier New"/>
          <w:color w:val="7030A0"/>
        </w:rPr>
        <w:t>if</w:t>
      </w:r>
      <w:proofErr w:type="spellEnd"/>
      <w:r w:rsidRPr="001E0E8C">
        <w:rPr>
          <w:rFonts w:ascii="Courier New" w:hAnsi="Courier New" w:cs="Courier New"/>
        </w:rPr>
        <w:t>(</w:t>
      </w:r>
      <w:proofErr w:type="spellStart"/>
      <w:proofErr w:type="gramEnd"/>
      <w:r w:rsidRPr="001E0E8C">
        <w:rPr>
          <w:rFonts w:ascii="Courier New" w:hAnsi="Courier New" w:cs="Courier New"/>
          <w:color w:val="5B9BD5" w:themeColor="accent1"/>
        </w:rPr>
        <w:t>payload</w:t>
      </w:r>
      <w:r w:rsidRPr="001E0E8C">
        <w:rPr>
          <w:rFonts w:ascii="Courier New" w:hAnsi="Courier New" w:cs="Courier New"/>
        </w:rPr>
        <w:t>.exp</w:t>
      </w:r>
      <w:proofErr w:type="spellEnd"/>
      <w:r w:rsidRPr="001E0E8C">
        <w:rPr>
          <w:rFonts w:ascii="Courier New" w:hAnsi="Courier New" w:cs="Courier New"/>
        </w:rPr>
        <w:t xml:space="preserve"> &lt;= </w:t>
      </w:r>
      <w:proofErr w:type="spellStart"/>
      <w:r w:rsidRPr="001E0E8C">
        <w:rPr>
          <w:rFonts w:ascii="Courier New" w:hAnsi="Courier New" w:cs="Courier New"/>
          <w:color w:val="FFC000" w:themeColor="accent4"/>
        </w:rPr>
        <w:t>moment</w:t>
      </w:r>
      <w:proofErr w:type="spellEnd"/>
      <w:r w:rsidRPr="001E0E8C">
        <w:rPr>
          <w:rFonts w:ascii="Courier New" w:hAnsi="Courier New" w:cs="Courier New"/>
        </w:rPr>
        <w:t>().</w:t>
      </w:r>
      <w:proofErr w:type="spellStart"/>
      <w:r w:rsidRPr="001E0E8C">
        <w:rPr>
          <w:rFonts w:ascii="Courier New" w:hAnsi="Courier New" w:cs="Courier New"/>
          <w:color w:val="FFC000" w:themeColor="accent4"/>
        </w:rPr>
        <w:t>unix</w:t>
      </w:r>
      <w:proofErr w:type="spellEnd"/>
      <w:r w:rsidRPr="001E0E8C">
        <w:rPr>
          <w:rFonts w:ascii="Courier New" w:hAnsi="Courier New" w:cs="Courier New"/>
        </w:rPr>
        <w:t>()) {</w:t>
      </w:r>
    </w:p>
    <w:p w14:paraId="1D4358DC" w14:textId="77777777" w:rsidR="001E0E8C" w:rsidRPr="001E0E8C" w:rsidRDefault="001E0E8C" w:rsidP="001E0E8C">
      <w:pPr>
        <w:rPr>
          <w:rFonts w:ascii="Courier New" w:hAnsi="Courier New" w:cs="Courier New"/>
        </w:rPr>
      </w:pPr>
      <w:r w:rsidRPr="001E0E8C">
        <w:rPr>
          <w:rFonts w:ascii="Courier New" w:hAnsi="Courier New" w:cs="Courier New"/>
        </w:rPr>
        <w:t xml:space="preserve">      </w:t>
      </w:r>
      <w:proofErr w:type="spellStart"/>
      <w:r w:rsidRPr="001E0E8C">
        <w:rPr>
          <w:rFonts w:ascii="Courier New" w:hAnsi="Courier New" w:cs="Courier New"/>
          <w:color w:val="7030A0"/>
        </w:rPr>
        <w:t>return</w:t>
      </w:r>
      <w:proofErr w:type="spellEnd"/>
      <w:r w:rsidRPr="001E0E8C">
        <w:rPr>
          <w:rFonts w:ascii="Courier New" w:hAnsi="Courier New" w:cs="Courier New"/>
          <w:color w:val="7030A0"/>
        </w:rPr>
        <w:t xml:space="preserve"> </w:t>
      </w:r>
      <w:proofErr w:type="spellStart"/>
      <w:proofErr w:type="gramStart"/>
      <w:r w:rsidRPr="001E0E8C">
        <w:rPr>
          <w:rFonts w:ascii="Courier New" w:hAnsi="Courier New" w:cs="Courier New"/>
          <w:color w:val="5B9BD5" w:themeColor="accent1"/>
        </w:rPr>
        <w:t>resp</w:t>
      </w:r>
      <w:r w:rsidRPr="001E0E8C">
        <w:rPr>
          <w:rFonts w:ascii="Courier New" w:hAnsi="Courier New" w:cs="Courier New"/>
        </w:rPr>
        <w:t>.</w:t>
      </w:r>
      <w:r w:rsidRPr="001E0E8C">
        <w:rPr>
          <w:rFonts w:ascii="Courier New" w:hAnsi="Courier New" w:cs="Courier New"/>
          <w:color w:val="FFC000" w:themeColor="accent4"/>
        </w:rPr>
        <w:t>status</w:t>
      </w:r>
      <w:proofErr w:type="spellEnd"/>
      <w:proofErr w:type="gramEnd"/>
      <w:r w:rsidRPr="001E0E8C">
        <w:rPr>
          <w:rFonts w:ascii="Courier New" w:hAnsi="Courier New" w:cs="Courier New"/>
        </w:rPr>
        <w:t>(401).</w:t>
      </w:r>
      <w:proofErr w:type="spellStart"/>
      <w:r w:rsidRPr="001E0E8C">
        <w:rPr>
          <w:rFonts w:ascii="Courier New" w:hAnsi="Courier New" w:cs="Courier New"/>
          <w:color w:val="FFC000" w:themeColor="accent4"/>
        </w:rPr>
        <w:t>send</w:t>
      </w:r>
      <w:proofErr w:type="spellEnd"/>
      <w:r w:rsidRPr="001E0E8C">
        <w:rPr>
          <w:rFonts w:ascii="Courier New" w:hAnsi="Courier New" w:cs="Courier New"/>
        </w:rPr>
        <w:t>({</w:t>
      </w:r>
      <w:proofErr w:type="spellStart"/>
      <w:r w:rsidRPr="001E0E8C">
        <w:rPr>
          <w:rFonts w:ascii="Courier New" w:hAnsi="Courier New" w:cs="Courier New"/>
        </w:rPr>
        <w:t>message</w:t>
      </w:r>
      <w:proofErr w:type="spellEnd"/>
      <w:r w:rsidRPr="001E0E8C">
        <w:rPr>
          <w:rFonts w:ascii="Courier New" w:hAnsi="Courier New" w:cs="Courier New"/>
        </w:rPr>
        <w:t xml:space="preserve">: </w:t>
      </w:r>
      <w:r w:rsidRPr="001E0E8C">
        <w:rPr>
          <w:rFonts w:ascii="Courier New" w:hAnsi="Courier New" w:cs="Courier New"/>
          <w:color w:val="ED7D31" w:themeColor="accent2"/>
        </w:rPr>
        <w:t xml:space="preserve">"El </w:t>
      </w:r>
      <w:proofErr w:type="spellStart"/>
      <w:r w:rsidRPr="001E0E8C">
        <w:rPr>
          <w:rFonts w:ascii="Courier New" w:hAnsi="Courier New" w:cs="Courier New"/>
          <w:color w:val="ED7D31" w:themeColor="accent2"/>
        </w:rPr>
        <w:t>token</w:t>
      </w:r>
      <w:proofErr w:type="spellEnd"/>
      <w:r w:rsidRPr="001E0E8C">
        <w:rPr>
          <w:rFonts w:ascii="Courier New" w:hAnsi="Courier New" w:cs="Courier New"/>
          <w:color w:val="ED7D31" w:themeColor="accent2"/>
        </w:rPr>
        <w:t xml:space="preserve"> ha expirado"</w:t>
      </w:r>
      <w:r w:rsidRPr="001E0E8C">
        <w:rPr>
          <w:rFonts w:ascii="Courier New" w:hAnsi="Courier New" w:cs="Courier New"/>
        </w:rPr>
        <w:t>})</w:t>
      </w:r>
    </w:p>
    <w:p w14:paraId="1EC429A4" w14:textId="3BB4A439" w:rsidR="001E0E8C" w:rsidRPr="001E0E8C" w:rsidRDefault="001E0E8C" w:rsidP="001E0E8C">
      <w:pPr>
        <w:rPr>
          <w:rFonts w:ascii="Courier New" w:hAnsi="Courier New" w:cs="Courier New"/>
        </w:rPr>
      </w:pPr>
      <w:r w:rsidRPr="001E0E8C">
        <w:rPr>
          <w:rFonts w:ascii="Courier New" w:hAnsi="Courier New" w:cs="Courier New"/>
        </w:rPr>
        <w:t xml:space="preserve">   }</w:t>
      </w:r>
    </w:p>
    <w:p w14:paraId="633EC414" w14:textId="39B58ED3" w:rsidR="00DA3A9A" w:rsidRDefault="00DA3A9A" w:rsidP="00DA3A9A">
      <w:pPr>
        <w:rPr>
          <w:b/>
          <w:sz w:val="32"/>
          <w:szCs w:val="32"/>
        </w:rPr>
      </w:pPr>
    </w:p>
    <w:p w14:paraId="3B1C1EE8" w14:textId="539643F3" w:rsidR="001E0E8C" w:rsidRPr="00DA3A9A" w:rsidRDefault="001E0E8C" w:rsidP="00DA3A9A">
      <w:pPr>
        <w:rPr>
          <w:b/>
          <w:sz w:val="32"/>
          <w:szCs w:val="32"/>
        </w:rPr>
      </w:pPr>
    </w:p>
    <w:p w14:paraId="319934CE" w14:textId="79F524B4" w:rsidR="00DA3A9A" w:rsidRDefault="00DA3A9A" w:rsidP="00FC1971">
      <w:pPr>
        <w:pStyle w:val="Ttulo3"/>
      </w:pPr>
      <w:r>
        <w:lastRenderedPageBreak/>
        <w:t xml:space="preserve"> </w:t>
      </w:r>
      <w:bookmarkStart w:id="128" w:name="_Toc523912119"/>
      <w:bookmarkStart w:id="129" w:name="_Toc523913070"/>
      <w:r>
        <w:t>Historial</w:t>
      </w:r>
      <w:bookmarkEnd w:id="128"/>
      <w:bookmarkEnd w:id="129"/>
    </w:p>
    <w:p w14:paraId="4C8E0DBE" w14:textId="2E7A0A57" w:rsidR="00DA3A9A" w:rsidRDefault="001E0E8C" w:rsidP="001E0E8C">
      <w:r>
        <w:t xml:space="preserve">En el apartado del historial clínico </w:t>
      </w:r>
      <w:r w:rsidR="00F95796">
        <w:t>es diferente según el usuario, en el caso de que sea un paciente, se busca el historial según la id del usuario conectado</w:t>
      </w:r>
      <w:r w:rsidR="00FF366C">
        <w:t>,</w:t>
      </w:r>
      <w:r w:rsidR="00F95796">
        <w:t xml:space="preserve"> </w:t>
      </w:r>
      <w:r w:rsidR="00FF366C">
        <w:t xml:space="preserve">se </w:t>
      </w:r>
      <w:proofErr w:type="spellStart"/>
      <w:r w:rsidR="00FF366C">
        <w:t>desencriptan</w:t>
      </w:r>
      <w:proofErr w:type="spellEnd"/>
      <w:r w:rsidR="00FF366C">
        <w:t xml:space="preserve"> los datos con la clave de dicho usuario, y se devuelven</w:t>
      </w:r>
      <w:r w:rsidR="00F95796">
        <w:t xml:space="preserve"> solo los datos personales </w:t>
      </w:r>
      <w:r w:rsidR="00FF366C">
        <w:t>sin las consultas asociadas.</w:t>
      </w:r>
    </w:p>
    <w:p w14:paraId="1AEB6BE6" w14:textId="2486D509" w:rsidR="00FF366C" w:rsidRDefault="00FF366C" w:rsidP="001E0E8C">
      <w:r>
        <w:t>Si el usuario es de tipo médico se hace la petición a otra ruta donde se comprueba que efectivamente es un m</w:t>
      </w:r>
      <w:r w:rsidR="0066025B">
        <w:t>édico y no de otro tipo. E</w:t>
      </w:r>
      <w:r>
        <w:t>n este caso el h</w:t>
      </w:r>
      <w:r w:rsidR="002938F6">
        <w:t>istorial se busca media</w:t>
      </w:r>
      <w:r w:rsidR="0066025B">
        <w:t xml:space="preserve">nte la tarjeta SIP del paciente y se devuelven todos los datos del </w:t>
      </w:r>
      <w:r w:rsidR="00AE45B5">
        <w:t>historial,</w:t>
      </w:r>
      <w:r w:rsidR="0066025B">
        <w:t xml:space="preserve"> así como todas las consultas registradas a dicho historial. </w:t>
      </w:r>
    </w:p>
    <w:p w14:paraId="5486753A" w14:textId="4A8D701C" w:rsidR="0066025B" w:rsidRDefault="0066025B" w:rsidP="001E0E8C">
      <w:r>
        <w:t xml:space="preserve">Por </w:t>
      </w:r>
      <w:r w:rsidR="00AE45B5">
        <w:t>último,</w:t>
      </w:r>
      <w:r>
        <w:t xml:space="preserve"> en el caso del administrador una de sus funciones es la de añadir un nuevo historial, dentro de esta opción </w:t>
      </w:r>
      <w:r w:rsidR="00A91C71">
        <w:t>aparece</w:t>
      </w:r>
      <w:r>
        <w:t xml:space="preserve"> un formul</w:t>
      </w:r>
      <w:r w:rsidR="00A91C71">
        <w:t>ario con los datos necesarios</w:t>
      </w:r>
      <w:r>
        <w:t xml:space="preserve"> del historial clínico, </w:t>
      </w:r>
      <w:r w:rsidR="00A91C71">
        <w:t xml:space="preserve">para identificar al usuario el administrador debe introducir, como campo obligatorio, el </w:t>
      </w:r>
      <w:r w:rsidR="00A91C71" w:rsidRPr="00A91C71">
        <w:rPr>
          <w:i/>
        </w:rPr>
        <w:t>id</w:t>
      </w:r>
      <w:r w:rsidR="00A91C71">
        <w:t xml:space="preserve"> con el que se ha almacenado ese usuario en la base de datos. Una vez introducidos los datos se hace la petición y en el servidor se cifran los datos con la clave del usuario introducido.</w:t>
      </w:r>
    </w:p>
    <w:p w14:paraId="01658E90" w14:textId="77777777" w:rsidR="00A91C71" w:rsidRPr="00DA3A9A" w:rsidRDefault="00A91C71" w:rsidP="001E0E8C"/>
    <w:p w14:paraId="609454E0" w14:textId="732C6642" w:rsidR="00DA3A9A" w:rsidRDefault="00DA3A9A" w:rsidP="00FC1971">
      <w:pPr>
        <w:pStyle w:val="Ttulo3"/>
      </w:pPr>
      <w:r>
        <w:t xml:space="preserve"> </w:t>
      </w:r>
      <w:bookmarkStart w:id="130" w:name="_Toc523912120"/>
      <w:bookmarkStart w:id="131" w:name="_Toc523913071"/>
      <w:r>
        <w:t>Consultas</w:t>
      </w:r>
      <w:bookmarkEnd w:id="130"/>
      <w:bookmarkEnd w:id="131"/>
    </w:p>
    <w:p w14:paraId="095BDD81" w14:textId="0548F72C" w:rsidR="00A91C71" w:rsidRDefault="00A91C71" w:rsidP="00A91C71">
      <w:r>
        <w:t xml:space="preserve">Las consultas son exclusivas del médico, cuando se busca un historial el servidor devuelve automáticamente las consultas asociadas, en el caso de tenerlas, para que el </w:t>
      </w:r>
      <w:r w:rsidR="00AE45B5">
        <w:t>medico, si</w:t>
      </w:r>
      <w:r w:rsidR="000E175D">
        <w:t xml:space="preserve"> quiere, </w:t>
      </w:r>
      <w:r>
        <w:t xml:space="preserve">pueda verlas y </w:t>
      </w:r>
      <w:r w:rsidR="000E175D">
        <w:t>así</w:t>
      </w:r>
      <w:r>
        <w:t xml:space="preserve"> no hacer peticiones </w:t>
      </w:r>
      <w:r w:rsidR="000E175D">
        <w:t xml:space="preserve">de mas </w:t>
      </w:r>
      <w:r>
        <w:t>al servi</w:t>
      </w:r>
      <w:r w:rsidR="000E175D">
        <w:t xml:space="preserve">dor. </w:t>
      </w:r>
    </w:p>
    <w:p w14:paraId="14466CC4" w14:textId="5EEC8610" w:rsidR="000E175D" w:rsidRDefault="000E175D" w:rsidP="00A91C71">
      <w:r>
        <w:t xml:space="preserve">La otra opción disponible es la crear una nueva consulta, en ella </w:t>
      </w:r>
      <w:r w:rsidR="0089441C">
        <w:t xml:space="preserve">el médico tiene que rellenar unos campos con los datos de la consulta, siendo únicamente obligatorio el de la tarjeta SIP para poder identificar al usuario y con ello su historial, para así cifrar los datos y poder guardar la consulta correctamente. </w:t>
      </w:r>
    </w:p>
    <w:p w14:paraId="32E00AF3" w14:textId="77777777" w:rsidR="0089441C" w:rsidRPr="00A91C71" w:rsidRDefault="0089441C" w:rsidP="00A91C71"/>
    <w:p w14:paraId="5DCB926D" w14:textId="5810DEC6" w:rsidR="00DA3A9A" w:rsidRDefault="00DA3A9A" w:rsidP="00FC1971">
      <w:pPr>
        <w:pStyle w:val="Ttulo3"/>
      </w:pPr>
      <w:r>
        <w:t xml:space="preserve"> </w:t>
      </w:r>
      <w:bookmarkStart w:id="132" w:name="_Toc523912121"/>
      <w:bookmarkStart w:id="133" w:name="_Toc523913072"/>
      <w:r>
        <w:t>Mensajes</w:t>
      </w:r>
      <w:bookmarkEnd w:id="132"/>
      <w:bookmarkEnd w:id="133"/>
    </w:p>
    <w:p w14:paraId="1A3F2B3F" w14:textId="74E6C8C3" w:rsidR="0089441C" w:rsidRDefault="0089441C" w:rsidP="0089441C">
      <w:r>
        <w:t>El servicio de mensajes es igual tanto para médico como para paciente, pueden ver los mensajes recibidos y enviados</w:t>
      </w:r>
      <w:r w:rsidR="00D30B38">
        <w:t xml:space="preserve">, enviar un nuevo mensaje y borrar los mensajes. </w:t>
      </w:r>
      <w:r w:rsidR="00D30B38">
        <w:lastRenderedPageBreak/>
        <w:t>Los métodos de ver recibidos y ver enviados son muy parecidos, el de recibidos busca los mensajes donde el destinatario sea el usuario conectado, y descifra los datos con la clave del remitente del mensaje, es decir, el que lo envió. Y el de ver enviados simplemente busca los mensajes donde el remitente sea el usuario conectado, descifrando los mensajes con su propia clave, ya que él fue el que lo creó.</w:t>
      </w:r>
    </w:p>
    <w:p w14:paraId="1F8E8518" w14:textId="4F3C2944" w:rsidR="00D30B38" w:rsidRDefault="00D30B38" w:rsidP="0089441C">
      <w:r>
        <w:t>Para enviar un nuevo mensaje el usuario tiene que poner el nombre de usuario del destinatario de forma correcta, de lo contrario el método devolverá un error diciendo que no se ha encontrado al destinatario. Además de eso, tiene que poner el asunto del mensaje y el mensaje en si, ambos campos obligatorios. Los datos en el servidor se cifran con la clave del usuario que ha enviado el mensaje.</w:t>
      </w:r>
    </w:p>
    <w:p w14:paraId="5207E55A" w14:textId="0C55B7B1" w:rsidR="00572C49" w:rsidRDefault="00572C49" w:rsidP="0089441C">
      <w:r>
        <w:t>El usuario también tiene la opción de borrar un mensaje, pero esta función esta limitada a los mensajes enviados, ya que se comprueba que el usuario que quiere borrar el mensaje sea el que originalmente lo envió.</w:t>
      </w:r>
    </w:p>
    <w:p w14:paraId="33F818DA" w14:textId="77777777" w:rsidR="00D30B38" w:rsidRPr="0089441C" w:rsidRDefault="00D30B38" w:rsidP="0089441C"/>
    <w:p w14:paraId="739B456D" w14:textId="2C1D200F" w:rsidR="00DA3A9A" w:rsidRDefault="00DA3A9A" w:rsidP="00FC1971">
      <w:pPr>
        <w:pStyle w:val="Ttulo3"/>
      </w:pPr>
      <w:r>
        <w:t xml:space="preserve"> </w:t>
      </w:r>
      <w:bookmarkStart w:id="134" w:name="_Toc523912122"/>
      <w:bookmarkStart w:id="135" w:name="_Toc523913073"/>
      <w:r>
        <w:t>Citas</w:t>
      </w:r>
      <w:bookmarkEnd w:id="134"/>
      <w:bookmarkEnd w:id="135"/>
    </w:p>
    <w:p w14:paraId="12DEEFB0" w14:textId="77777777" w:rsidR="00572C49" w:rsidRDefault="00572C49" w:rsidP="00451883">
      <w:r>
        <w:t xml:space="preserve">El servicio de citas incluye las funciones de crear una nueva cita, ver las citas y borrar una cita. </w:t>
      </w:r>
    </w:p>
    <w:p w14:paraId="0D9AFB87" w14:textId="1A45F30E" w:rsidR="00572C49" w:rsidRDefault="00572C49" w:rsidP="00451883">
      <w:r>
        <w:t xml:space="preserve">El usuario puede ver todas las citas, o bien filtrarlas por el tipo de cita que sea, es decir, </w:t>
      </w:r>
      <w:proofErr w:type="spellStart"/>
      <w:r>
        <w:t>videollamada</w:t>
      </w:r>
      <w:proofErr w:type="spellEnd"/>
      <w:r>
        <w:t xml:space="preserve"> o presencial. Los métodos para listar </w:t>
      </w:r>
      <w:r w:rsidR="00AE45B5">
        <w:t>las citas</w:t>
      </w:r>
      <w:r>
        <w:t xml:space="preserve"> están </w:t>
      </w:r>
      <w:r w:rsidR="00711669">
        <w:t xml:space="preserve">organizados para listar las citas de un paciente y sus dos tipos, y para listar las citas de un medico y sus dos tipos. Es decir, que según sea medico o paciente se manda la petición a unos métodos u otros. Cada método descifra los datos de las citas con la clave del usuario que haya creado la cita y devuelve una información general sobre las citas. Para poder ver los detalles de cada cita se llama a otro método especifico al que se le pasa el </w:t>
      </w:r>
      <w:r w:rsidR="00711669" w:rsidRPr="00711669">
        <w:rPr>
          <w:i/>
        </w:rPr>
        <w:t>id</w:t>
      </w:r>
      <w:r w:rsidR="00711669">
        <w:t xml:space="preserve"> de una cita y que devuelve los detalles de esa cita.</w:t>
      </w:r>
    </w:p>
    <w:p w14:paraId="674814D1" w14:textId="76F6937A" w:rsidR="002F740A" w:rsidRDefault="002F740A" w:rsidP="00451883">
      <w:r>
        <w:t xml:space="preserve">Para crear una cita el usuario tiene que rellenar todos los campos que le aparecen en el formulario, ya que en este caso todos son obligatorios. La cita registra a un paciente identificado por la tarjeta SIP, un médico al que se tiene que </w:t>
      </w:r>
      <w:proofErr w:type="spellStart"/>
      <w:r>
        <w:t>elgir</w:t>
      </w:r>
      <w:proofErr w:type="spellEnd"/>
      <w:r>
        <w:t xml:space="preserve"> entre la lista de médicos disponibles que se ofrece y una fecha y hora concretos. Los datos </w:t>
      </w:r>
      <w:r>
        <w:lastRenderedPageBreak/>
        <w:t xml:space="preserve">en servidor se cifran con la clave del usuario que ha creado la cita. Una vez creada con éxito el servidor devuelve como respuesta un código que el usuario debe guardarse para que llegado el día y la hora, en el apartado de </w:t>
      </w:r>
      <w:proofErr w:type="spellStart"/>
      <w:r>
        <w:t>videollamada</w:t>
      </w:r>
      <w:proofErr w:type="spellEnd"/>
      <w:r>
        <w:t xml:space="preserve"> pueda entrar a la cita.</w:t>
      </w:r>
    </w:p>
    <w:p w14:paraId="6B4FF1FE" w14:textId="6908182F" w:rsidR="006F27EA" w:rsidRDefault="002F740A" w:rsidP="00451883">
      <w:r>
        <w:t xml:space="preserve">Si el usuario quiere cancelar una cita, tiene que irse al apartado de </w:t>
      </w:r>
      <w:proofErr w:type="spellStart"/>
      <w:r>
        <w:t>videollamada</w:t>
      </w:r>
      <w:proofErr w:type="spellEnd"/>
      <w:r>
        <w:t xml:space="preserve"> e introducir el código de la cita y en él le aparece la opción d</w:t>
      </w:r>
      <w:r w:rsidR="006F27EA">
        <w:t xml:space="preserve">e cancelar la cita, se hace la petición pasando el </w:t>
      </w:r>
      <w:r w:rsidR="006F27EA" w:rsidRPr="006F27EA">
        <w:rPr>
          <w:i/>
        </w:rPr>
        <w:t>id</w:t>
      </w:r>
      <w:r w:rsidR="006F27EA">
        <w:rPr>
          <w:i/>
        </w:rPr>
        <w:t xml:space="preserve"> </w:t>
      </w:r>
      <w:r w:rsidR="006F27EA">
        <w:t>de la cita y se borra de la base de datos.</w:t>
      </w:r>
    </w:p>
    <w:p w14:paraId="7694BF01" w14:textId="77777777" w:rsidR="006F27EA" w:rsidRPr="006F27EA" w:rsidRDefault="006F27EA" w:rsidP="00451883"/>
    <w:p w14:paraId="5E8B55B1" w14:textId="4D432102" w:rsidR="006F27EA" w:rsidRDefault="003351CE" w:rsidP="00FC1971">
      <w:pPr>
        <w:pStyle w:val="Ttulo2"/>
      </w:pPr>
      <w:bookmarkStart w:id="136" w:name="_Toc523912123"/>
      <w:bookmarkStart w:id="137" w:name="_Toc523913074"/>
      <w:r>
        <w:t>Cliente</w:t>
      </w:r>
      <w:bookmarkEnd w:id="136"/>
      <w:bookmarkEnd w:id="137"/>
    </w:p>
    <w:p w14:paraId="23561ED9" w14:textId="59607CF1" w:rsidR="006F27EA" w:rsidRDefault="006F27EA" w:rsidP="006F27EA">
      <w:r>
        <w:t xml:space="preserve">El cliente se ha desarrollado con </w:t>
      </w:r>
      <w:proofErr w:type="spellStart"/>
      <w:r w:rsidRPr="006F27EA">
        <w:rPr>
          <w:i/>
        </w:rPr>
        <w:t>ReactJS</w:t>
      </w:r>
      <w:proofErr w:type="spellEnd"/>
      <w:r w:rsidR="00613EE9">
        <w:rPr>
          <w:i/>
        </w:rPr>
        <w:t xml:space="preserve">, </w:t>
      </w:r>
      <w:r w:rsidR="00613EE9">
        <w:t xml:space="preserve">que como se ha comentado anteriormente es una librería para crear interfaces basadas en componentes. </w:t>
      </w:r>
    </w:p>
    <w:p w14:paraId="65A60590" w14:textId="5C5A8B58" w:rsidR="00BB164E" w:rsidRDefault="00BB164E" w:rsidP="006F27EA">
      <w:r>
        <w:t xml:space="preserve">En la </w:t>
      </w:r>
      <w:r w:rsidRPr="00BB164E">
        <w:rPr>
          <w:i/>
        </w:rPr>
        <w:t>ilustración 3</w:t>
      </w:r>
      <w:r w:rsidR="000A3657">
        <w:rPr>
          <w:i/>
        </w:rPr>
        <w:t>4</w:t>
      </w:r>
      <w:r>
        <w:t xml:space="preserve"> podemos observar la estructura del proyecto de la parte del cliente. El archivo “index.html” es el único archivo </w:t>
      </w:r>
      <w:proofErr w:type="spellStart"/>
      <w:r w:rsidRPr="00BB164E">
        <w:rPr>
          <w:i/>
        </w:rPr>
        <w:t>html</w:t>
      </w:r>
      <w:proofErr w:type="spellEnd"/>
      <w:r>
        <w:t xml:space="preserve"> y es donde se colocan los </w:t>
      </w:r>
      <w:r w:rsidR="0005477A">
        <w:t xml:space="preserve">componentes, en nuestro caso esta el </w:t>
      </w:r>
      <w:r w:rsidR="00AE45B5">
        <w:t>componente” main.js</w:t>
      </w:r>
      <w:r w:rsidR="0005477A">
        <w:t xml:space="preserve">”. </w:t>
      </w:r>
    </w:p>
    <w:p w14:paraId="1713C963" w14:textId="77777777" w:rsidR="0005477A" w:rsidRPr="0005477A" w:rsidRDefault="0005477A" w:rsidP="006F27EA"/>
    <w:p w14:paraId="16DD94CC" w14:textId="77777777" w:rsidR="00BB164E" w:rsidRDefault="00BB164E" w:rsidP="00BB164E">
      <w:pPr>
        <w:keepNext/>
        <w:jc w:val="center"/>
      </w:pPr>
      <w:r>
        <w:rPr>
          <w:noProof/>
        </w:rPr>
        <w:drawing>
          <wp:inline distT="0" distB="0" distL="0" distR="0" wp14:anchorId="43B44B17" wp14:editId="7ECAFBF2">
            <wp:extent cx="2559479" cy="2959100"/>
            <wp:effectExtent l="0" t="0" r="635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aptura de pantalla 2018-09-02 a las 22.43.00.png"/>
                    <pic:cNvPicPr/>
                  </pic:nvPicPr>
                  <pic:blipFill>
                    <a:blip r:embed="rId54">
                      <a:extLst>
                        <a:ext uri="{28A0092B-C50C-407E-A947-70E740481C1C}">
                          <a14:useLocalDpi xmlns:a14="http://schemas.microsoft.com/office/drawing/2010/main" val="0"/>
                        </a:ext>
                      </a:extLst>
                    </a:blip>
                    <a:stretch>
                      <a:fillRect/>
                    </a:stretch>
                  </pic:blipFill>
                  <pic:spPr>
                    <a:xfrm>
                      <a:off x="0" y="0"/>
                      <a:ext cx="2572696" cy="2974381"/>
                    </a:xfrm>
                    <a:prstGeom prst="rect">
                      <a:avLst/>
                    </a:prstGeom>
                  </pic:spPr>
                </pic:pic>
              </a:graphicData>
            </a:graphic>
          </wp:inline>
        </w:drawing>
      </w:r>
    </w:p>
    <w:p w14:paraId="0CC6DB6D" w14:textId="29C4670C" w:rsidR="00BB164E" w:rsidRDefault="00BB164E" w:rsidP="00BB164E">
      <w:pPr>
        <w:pStyle w:val="Descripcin"/>
        <w:jc w:val="center"/>
      </w:pPr>
      <w:bookmarkStart w:id="138" w:name="_Toc523820128"/>
      <w:r>
        <w:t xml:space="preserve">Ilustración </w:t>
      </w:r>
      <w:r w:rsidR="002478BB">
        <w:rPr>
          <w:noProof/>
        </w:rPr>
        <w:fldChar w:fldCharType="begin"/>
      </w:r>
      <w:r w:rsidR="002478BB">
        <w:rPr>
          <w:noProof/>
        </w:rPr>
        <w:instrText xml:space="preserve"> SEQ Ilustración \* ARABIC </w:instrText>
      </w:r>
      <w:r w:rsidR="002478BB">
        <w:rPr>
          <w:noProof/>
        </w:rPr>
        <w:fldChar w:fldCharType="separate"/>
      </w:r>
      <w:r w:rsidR="008E39AD">
        <w:rPr>
          <w:noProof/>
        </w:rPr>
        <w:t>34</w:t>
      </w:r>
      <w:r w:rsidR="002478BB">
        <w:rPr>
          <w:noProof/>
        </w:rPr>
        <w:fldChar w:fldCharType="end"/>
      </w:r>
      <w:r>
        <w:t>: Estructura del proyecto (cliente)</w:t>
      </w:r>
      <w:bookmarkEnd w:id="138"/>
    </w:p>
    <w:p w14:paraId="3E73136B" w14:textId="34C6B3CD" w:rsidR="0005477A" w:rsidRDefault="0005477A" w:rsidP="0005477A">
      <w:r>
        <w:t>Los componentes están en la carpeta “</w:t>
      </w:r>
      <w:proofErr w:type="spellStart"/>
      <w:r>
        <w:t>js</w:t>
      </w:r>
      <w:proofErr w:type="spellEnd"/>
      <w:r>
        <w:t xml:space="preserve">”. En el componente </w:t>
      </w:r>
      <w:proofErr w:type="spellStart"/>
      <w:r w:rsidRPr="0005477A">
        <w:rPr>
          <w:i/>
        </w:rPr>
        <w:t>main</w:t>
      </w:r>
      <w:proofErr w:type="spellEnd"/>
      <w:r>
        <w:rPr>
          <w:i/>
        </w:rPr>
        <w:t xml:space="preserve"> </w:t>
      </w:r>
      <w:r>
        <w:t xml:space="preserve">es donde están las librerías necesarias y donde se </w:t>
      </w:r>
      <w:proofErr w:type="spellStart"/>
      <w:r>
        <w:t>renderiza</w:t>
      </w:r>
      <w:proofErr w:type="spellEnd"/>
      <w:r>
        <w:t xml:space="preserve"> el primer componente.</w:t>
      </w:r>
      <w:r w:rsidR="000B4AE3">
        <w:t xml:space="preserve"> </w:t>
      </w:r>
      <w:r>
        <w:t xml:space="preserve">Este es el </w:t>
      </w:r>
      <w:r>
        <w:lastRenderedPageBreak/>
        <w:t>componente “</w:t>
      </w:r>
      <w:proofErr w:type="spellStart"/>
      <w:r>
        <w:t>index</w:t>
      </w:r>
      <w:proofErr w:type="spellEnd"/>
      <w:r>
        <w:t xml:space="preserve">” </w:t>
      </w:r>
      <w:r w:rsidR="000B4AE3">
        <w:t xml:space="preserve">el cual controla los estados de que indican si el usuario ha </w:t>
      </w:r>
      <w:r w:rsidR="00016450">
        <w:t>iniciado</w:t>
      </w:r>
      <w:r w:rsidR="000B4AE3">
        <w:t xml:space="preserve"> sesión, si </w:t>
      </w:r>
      <w:r w:rsidR="00085532">
        <w:t xml:space="preserve">esta </w:t>
      </w:r>
      <w:proofErr w:type="spellStart"/>
      <w:r w:rsidR="00085532" w:rsidRPr="00085532">
        <w:rPr>
          <w:i/>
        </w:rPr>
        <w:t>logueado</w:t>
      </w:r>
      <w:proofErr w:type="spellEnd"/>
      <w:r w:rsidR="000B4AE3">
        <w:t xml:space="preserve"> o si tiene que introducir el código de confirmación. </w:t>
      </w:r>
      <w:r w:rsidR="00016450">
        <w:t>Según</w:t>
      </w:r>
      <w:r w:rsidR="000B4AE3">
        <w:t xml:space="preserve"> sea el caso se </w:t>
      </w:r>
      <w:proofErr w:type="spellStart"/>
      <w:r w:rsidR="00016450">
        <w:t>renderiza</w:t>
      </w:r>
      <w:proofErr w:type="spellEnd"/>
      <w:r w:rsidR="000B4AE3">
        <w:t xml:space="preserve"> </w:t>
      </w:r>
      <w:r w:rsidR="00016450">
        <w:t xml:space="preserve">el componente de inicio, </w:t>
      </w:r>
      <w:proofErr w:type="spellStart"/>
      <w:r w:rsidR="00085532">
        <w:t>login</w:t>
      </w:r>
      <w:proofErr w:type="spellEnd"/>
      <w:r w:rsidR="00016450">
        <w:t xml:space="preserve"> o confirmación de </w:t>
      </w:r>
      <w:proofErr w:type="spellStart"/>
      <w:r w:rsidR="00016450" w:rsidRPr="00016450">
        <w:rPr>
          <w:i/>
        </w:rPr>
        <w:t>login</w:t>
      </w:r>
      <w:proofErr w:type="spellEnd"/>
      <w:r w:rsidR="00016450">
        <w:t>.</w:t>
      </w:r>
    </w:p>
    <w:p w14:paraId="18CBDB5E" w14:textId="77777777" w:rsidR="00016450" w:rsidRPr="00016450" w:rsidRDefault="00016450" w:rsidP="00016450">
      <w:pPr>
        <w:rPr>
          <w:rFonts w:ascii="Courier New" w:hAnsi="Courier New" w:cs="Courier New"/>
        </w:rPr>
      </w:pPr>
      <w:proofErr w:type="spellStart"/>
      <w:r w:rsidRPr="00016450">
        <w:rPr>
          <w:rFonts w:ascii="Courier New" w:hAnsi="Courier New" w:cs="Courier New"/>
        </w:rPr>
        <w:t>var</w:t>
      </w:r>
      <w:proofErr w:type="spellEnd"/>
      <w:r w:rsidRPr="00016450">
        <w:rPr>
          <w:rFonts w:ascii="Courier New" w:hAnsi="Courier New" w:cs="Courier New"/>
        </w:rPr>
        <w:t xml:space="preserve"> </w:t>
      </w:r>
      <w:proofErr w:type="spellStart"/>
      <w:r w:rsidRPr="00016450">
        <w:rPr>
          <w:rFonts w:ascii="Courier New" w:hAnsi="Courier New" w:cs="Courier New"/>
          <w:color w:val="5B9BD5" w:themeColor="accent1"/>
        </w:rPr>
        <w:t>token</w:t>
      </w:r>
      <w:proofErr w:type="spellEnd"/>
      <w:r w:rsidRPr="00016450">
        <w:rPr>
          <w:rFonts w:ascii="Courier New" w:hAnsi="Courier New" w:cs="Courier New"/>
          <w:color w:val="5B9BD5" w:themeColor="accent1"/>
        </w:rPr>
        <w:t xml:space="preserve"> </w:t>
      </w:r>
      <w:r w:rsidRPr="00016450">
        <w:rPr>
          <w:rFonts w:ascii="Courier New" w:hAnsi="Courier New" w:cs="Courier New"/>
        </w:rPr>
        <w:t xml:space="preserve">= </w:t>
      </w:r>
      <w:proofErr w:type="spellStart"/>
      <w:r w:rsidRPr="00016450">
        <w:rPr>
          <w:rFonts w:ascii="Courier New" w:hAnsi="Courier New" w:cs="Courier New"/>
          <w:color w:val="5B9BD5" w:themeColor="accent1"/>
        </w:rPr>
        <w:t>localStorage</w:t>
      </w:r>
      <w:r w:rsidRPr="00016450">
        <w:rPr>
          <w:rFonts w:ascii="Courier New" w:hAnsi="Courier New" w:cs="Courier New"/>
        </w:rPr>
        <w:t>.</w:t>
      </w:r>
      <w:r w:rsidRPr="00016450">
        <w:rPr>
          <w:rFonts w:ascii="Courier New" w:hAnsi="Courier New" w:cs="Courier New"/>
          <w:color w:val="FFC000" w:themeColor="accent4"/>
        </w:rPr>
        <w:t>getItem</w:t>
      </w:r>
      <w:proofErr w:type="spellEnd"/>
      <w:r w:rsidRPr="00016450">
        <w:rPr>
          <w:rFonts w:ascii="Courier New" w:hAnsi="Courier New" w:cs="Courier New"/>
        </w:rPr>
        <w:t>('</w:t>
      </w:r>
      <w:proofErr w:type="spellStart"/>
      <w:r w:rsidRPr="00016450">
        <w:rPr>
          <w:rFonts w:ascii="Courier New" w:hAnsi="Courier New" w:cs="Courier New"/>
        </w:rPr>
        <w:t>token</w:t>
      </w:r>
      <w:proofErr w:type="spellEnd"/>
      <w:r w:rsidRPr="00016450">
        <w:rPr>
          <w:rFonts w:ascii="Courier New" w:hAnsi="Courier New" w:cs="Courier New"/>
        </w:rPr>
        <w:t>')</w:t>
      </w:r>
    </w:p>
    <w:p w14:paraId="5FAB6A61" w14:textId="21013362" w:rsidR="00016450" w:rsidRPr="00016450" w:rsidRDefault="00016450" w:rsidP="00016450">
      <w:pPr>
        <w:rPr>
          <w:rFonts w:ascii="Courier New" w:hAnsi="Courier New" w:cs="Courier New"/>
        </w:rPr>
      </w:pPr>
      <w:r w:rsidRPr="00016450">
        <w:rPr>
          <w:rFonts w:ascii="Courier New" w:hAnsi="Courier New" w:cs="Courier New"/>
        </w:rPr>
        <w:t xml:space="preserve">      </w:t>
      </w:r>
      <w:proofErr w:type="spellStart"/>
      <w:r w:rsidRPr="00016450">
        <w:rPr>
          <w:rFonts w:ascii="Courier New" w:hAnsi="Courier New" w:cs="Courier New"/>
          <w:color w:val="7030A0"/>
        </w:rPr>
        <w:t>if</w:t>
      </w:r>
      <w:proofErr w:type="spellEnd"/>
      <w:r w:rsidRPr="00016450">
        <w:rPr>
          <w:rFonts w:ascii="Courier New" w:hAnsi="Courier New" w:cs="Courier New"/>
          <w:color w:val="7030A0"/>
        </w:rPr>
        <w:t xml:space="preserve"> </w:t>
      </w:r>
      <w:proofErr w:type="gramStart"/>
      <w:r w:rsidRPr="00016450">
        <w:rPr>
          <w:rFonts w:ascii="Courier New" w:hAnsi="Courier New" w:cs="Courier New"/>
        </w:rPr>
        <w:t>(!</w:t>
      </w:r>
      <w:proofErr w:type="spellStart"/>
      <w:r w:rsidRPr="00016450">
        <w:rPr>
          <w:rFonts w:ascii="Courier New" w:hAnsi="Courier New" w:cs="Courier New"/>
        </w:rPr>
        <w:t>this</w:t>
      </w:r>
      <w:proofErr w:type="gramEnd"/>
      <w:r w:rsidRPr="00016450">
        <w:rPr>
          <w:rFonts w:ascii="Courier New" w:hAnsi="Courier New" w:cs="Courier New"/>
        </w:rPr>
        <w:t>.state.logged</w:t>
      </w:r>
      <w:proofErr w:type="spellEnd"/>
      <w:r w:rsidRPr="00016450">
        <w:rPr>
          <w:rFonts w:ascii="Courier New" w:hAnsi="Courier New" w:cs="Courier New"/>
        </w:rPr>
        <w:t xml:space="preserve"> &amp;&amp; </w:t>
      </w:r>
      <w:proofErr w:type="spellStart"/>
      <w:r w:rsidRPr="00016450">
        <w:rPr>
          <w:rFonts w:ascii="Courier New" w:hAnsi="Courier New" w:cs="Courier New"/>
        </w:rPr>
        <w:t>token</w:t>
      </w:r>
      <w:proofErr w:type="spellEnd"/>
      <w:r w:rsidRPr="00016450">
        <w:rPr>
          <w:rFonts w:ascii="Courier New" w:hAnsi="Courier New" w:cs="Courier New"/>
        </w:rPr>
        <w:t>==</w:t>
      </w:r>
      <w:proofErr w:type="spellStart"/>
      <w:r w:rsidRPr="00016450">
        <w:rPr>
          <w:rFonts w:ascii="Courier New" w:hAnsi="Courier New" w:cs="Courier New"/>
        </w:rPr>
        <w:t>null</w:t>
      </w:r>
      <w:proofErr w:type="spellEnd"/>
      <w:r w:rsidRPr="00016450">
        <w:rPr>
          <w:rFonts w:ascii="Courier New" w:hAnsi="Courier New" w:cs="Courier New"/>
        </w:rPr>
        <w:t xml:space="preserve"> &amp;&amp; </w:t>
      </w:r>
      <w:r>
        <w:rPr>
          <w:rFonts w:ascii="Courier New" w:hAnsi="Courier New" w:cs="Courier New"/>
        </w:rPr>
        <w:t xml:space="preserve">             </w:t>
      </w:r>
      <w:r w:rsidRPr="00016450">
        <w:rPr>
          <w:rFonts w:ascii="Courier New" w:hAnsi="Courier New" w:cs="Courier New"/>
        </w:rPr>
        <w:t>!</w:t>
      </w:r>
      <w:proofErr w:type="spellStart"/>
      <w:r w:rsidRPr="00016450">
        <w:rPr>
          <w:rFonts w:ascii="Courier New" w:hAnsi="Courier New" w:cs="Courier New"/>
        </w:rPr>
        <w:t>this.state.confirmado</w:t>
      </w:r>
      <w:proofErr w:type="spellEnd"/>
      <w:r w:rsidRPr="00016450">
        <w:rPr>
          <w:rFonts w:ascii="Courier New" w:hAnsi="Courier New" w:cs="Courier New"/>
        </w:rPr>
        <w:t>){</w:t>
      </w:r>
    </w:p>
    <w:p w14:paraId="4E1D0525" w14:textId="77777777" w:rsidR="00016450" w:rsidRPr="00016450" w:rsidRDefault="00016450" w:rsidP="00016450">
      <w:pPr>
        <w:rPr>
          <w:rFonts w:ascii="Courier New" w:hAnsi="Courier New" w:cs="Courier New"/>
        </w:rPr>
      </w:pPr>
      <w:r w:rsidRPr="00016450">
        <w:rPr>
          <w:rFonts w:ascii="Courier New" w:hAnsi="Courier New" w:cs="Courier New"/>
        </w:rPr>
        <w:t xml:space="preserve">        </w:t>
      </w:r>
      <w:proofErr w:type="spellStart"/>
      <w:r w:rsidRPr="00016450">
        <w:rPr>
          <w:rFonts w:ascii="Courier New" w:hAnsi="Courier New" w:cs="Courier New"/>
          <w:color w:val="7030A0"/>
        </w:rPr>
        <w:t>return</w:t>
      </w:r>
      <w:proofErr w:type="spellEnd"/>
      <w:r w:rsidRPr="00016450">
        <w:rPr>
          <w:rFonts w:ascii="Courier New" w:hAnsi="Courier New" w:cs="Courier New"/>
          <w:color w:val="7030A0"/>
        </w:rPr>
        <w:t xml:space="preserve"> </w:t>
      </w:r>
      <w:r w:rsidRPr="00016450">
        <w:rPr>
          <w:rFonts w:ascii="Courier New" w:hAnsi="Courier New" w:cs="Courier New"/>
        </w:rPr>
        <w:t>&lt;</w:t>
      </w:r>
      <w:proofErr w:type="spellStart"/>
      <w:r w:rsidRPr="00016450">
        <w:rPr>
          <w:rFonts w:ascii="Courier New" w:hAnsi="Courier New" w:cs="Courier New"/>
        </w:rPr>
        <w:t>Login</w:t>
      </w:r>
      <w:proofErr w:type="spellEnd"/>
      <w:r w:rsidRPr="00016450">
        <w:rPr>
          <w:rFonts w:ascii="Courier New" w:hAnsi="Courier New" w:cs="Courier New"/>
        </w:rPr>
        <w:t xml:space="preserve"> </w:t>
      </w:r>
      <w:proofErr w:type="spellStart"/>
      <w:r w:rsidRPr="00016450">
        <w:rPr>
          <w:rFonts w:ascii="Courier New" w:hAnsi="Courier New" w:cs="Courier New"/>
          <w:color w:val="5B9BD5" w:themeColor="accent1"/>
        </w:rPr>
        <w:t>handleConfirmacion</w:t>
      </w:r>
      <w:proofErr w:type="spellEnd"/>
      <w:r w:rsidRPr="00016450">
        <w:rPr>
          <w:rFonts w:ascii="Courier New" w:hAnsi="Courier New" w:cs="Courier New"/>
        </w:rPr>
        <w:t>={</w:t>
      </w:r>
      <w:proofErr w:type="spellStart"/>
      <w:proofErr w:type="gramStart"/>
      <w:r w:rsidRPr="00016450">
        <w:rPr>
          <w:rFonts w:ascii="Courier New" w:hAnsi="Courier New" w:cs="Courier New"/>
        </w:rPr>
        <w:t>this.confirmacion</w:t>
      </w:r>
      <w:proofErr w:type="spellEnd"/>
      <w:proofErr w:type="gramEnd"/>
      <w:r w:rsidRPr="00016450">
        <w:rPr>
          <w:rFonts w:ascii="Courier New" w:hAnsi="Courier New" w:cs="Courier New"/>
        </w:rPr>
        <w:t>}/&gt;</w:t>
      </w:r>
    </w:p>
    <w:p w14:paraId="4A5B4A96" w14:textId="77777777" w:rsidR="00016450" w:rsidRPr="00016450" w:rsidRDefault="00016450" w:rsidP="00016450">
      <w:pPr>
        <w:rPr>
          <w:rFonts w:ascii="Courier New" w:hAnsi="Courier New" w:cs="Courier New"/>
        </w:rPr>
      </w:pPr>
      <w:r w:rsidRPr="00016450">
        <w:rPr>
          <w:rFonts w:ascii="Courier New" w:hAnsi="Courier New" w:cs="Courier New"/>
        </w:rPr>
        <w:t xml:space="preserve">      </w:t>
      </w:r>
      <w:proofErr w:type="gramStart"/>
      <w:r w:rsidRPr="00016450">
        <w:rPr>
          <w:rFonts w:ascii="Courier New" w:hAnsi="Courier New" w:cs="Courier New"/>
        </w:rPr>
        <w:t>}</w:t>
      </w:r>
      <w:proofErr w:type="spellStart"/>
      <w:r w:rsidRPr="00016450">
        <w:rPr>
          <w:rFonts w:ascii="Courier New" w:hAnsi="Courier New" w:cs="Courier New"/>
          <w:color w:val="7030A0"/>
        </w:rPr>
        <w:t>else</w:t>
      </w:r>
      <w:proofErr w:type="spellEnd"/>
      <w:proofErr w:type="gramEnd"/>
      <w:r w:rsidRPr="00016450">
        <w:rPr>
          <w:rFonts w:ascii="Courier New" w:hAnsi="Courier New" w:cs="Courier New"/>
          <w:color w:val="7030A0"/>
        </w:rPr>
        <w:t xml:space="preserve"> </w:t>
      </w:r>
      <w:proofErr w:type="spellStart"/>
      <w:r w:rsidRPr="00016450">
        <w:rPr>
          <w:rFonts w:ascii="Courier New" w:hAnsi="Courier New" w:cs="Courier New"/>
          <w:color w:val="7030A0"/>
        </w:rPr>
        <w:t>if</w:t>
      </w:r>
      <w:proofErr w:type="spellEnd"/>
      <w:r w:rsidRPr="00016450">
        <w:rPr>
          <w:rFonts w:ascii="Courier New" w:hAnsi="Courier New" w:cs="Courier New"/>
        </w:rPr>
        <w:t>(!</w:t>
      </w:r>
      <w:proofErr w:type="spellStart"/>
      <w:r w:rsidRPr="00016450">
        <w:rPr>
          <w:rFonts w:ascii="Courier New" w:hAnsi="Courier New" w:cs="Courier New"/>
        </w:rPr>
        <w:t>this.state.logged</w:t>
      </w:r>
      <w:proofErr w:type="spellEnd"/>
      <w:r w:rsidRPr="00016450">
        <w:rPr>
          <w:rFonts w:ascii="Courier New" w:hAnsi="Courier New" w:cs="Courier New"/>
        </w:rPr>
        <w:t xml:space="preserve"> &amp;&amp; </w:t>
      </w:r>
      <w:proofErr w:type="spellStart"/>
      <w:r w:rsidRPr="00016450">
        <w:rPr>
          <w:rFonts w:ascii="Courier New" w:hAnsi="Courier New" w:cs="Courier New"/>
        </w:rPr>
        <w:t>token</w:t>
      </w:r>
      <w:proofErr w:type="spellEnd"/>
      <w:r w:rsidRPr="00016450">
        <w:rPr>
          <w:rFonts w:ascii="Courier New" w:hAnsi="Courier New" w:cs="Courier New"/>
        </w:rPr>
        <w:t>==</w:t>
      </w:r>
      <w:proofErr w:type="spellStart"/>
      <w:r w:rsidRPr="00016450">
        <w:rPr>
          <w:rFonts w:ascii="Courier New" w:hAnsi="Courier New" w:cs="Courier New"/>
        </w:rPr>
        <w:t>null</w:t>
      </w:r>
      <w:proofErr w:type="spellEnd"/>
      <w:r w:rsidRPr="00016450">
        <w:rPr>
          <w:rFonts w:ascii="Courier New" w:hAnsi="Courier New" w:cs="Courier New"/>
        </w:rPr>
        <w:t xml:space="preserve"> &amp;&amp; </w:t>
      </w:r>
      <w:proofErr w:type="spellStart"/>
      <w:r w:rsidRPr="00016450">
        <w:rPr>
          <w:rFonts w:ascii="Courier New" w:hAnsi="Courier New" w:cs="Courier New"/>
        </w:rPr>
        <w:t>this.state.confirmado</w:t>
      </w:r>
      <w:proofErr w:type="spellEnd"/>
      <w:r w:rsidRPr="00016450">
        <w:rPr>
          <w:rFonts w:ascii="Courier New" w:hAnsi="Courier New" w:cs="Courier New"/>
        </w:rPr>
        <w:t>){</w:t>
      </w:r>
    </w:p>
    <w:p w14:paraId="2B4936C8" w14:textId="77777777" w:rsidR="00016450" w:rsidRPr="00016450" w:rsidRDefault="00016450" w:rsidP="00016450">
      <w:pPr>
        <w:rPr>
          <w:rFonts w:ascii="Courier New" w:hAnsi="Courier New" w:cs="Courier New"/>
        </w:rPr>
      </w:pPr>
      <w:r w:rsidRPr="00016450">
        <w:rPr>
          <w:rFonts w:ascii="Courier New" w:hAnsi="Courier New" w:cs="Courier New"/>
        </w:rPr>
        <w:t xml:space="preserve">        </w:t>
      </w:r>
      <w:proofErr w:type="spellStart"/>
      <w:r w:rsidRPr="00016450">
        <w:rPr>
          <w:rFonts w:ascii="Courier New" w:hAnsi="Courier New" w:cs="Courier New"/>
          <w:color w:val="7030A0"/>
        </w:rPr>
        <w:t>return</w:t>
      </w:r>
      <w:proofErr w:type="spellEnd"/>
      <w:r w:rsidRPr="00016450">
        <w:rPr>
          <w:rFonts w:ascii="Courier New" w:hAnsi="Courier New" w:cs="Courier New"/>
        </w:rPr>
        <w:t xml:space="preserve"> &lt;Confirmar </w:t>
      </w:r>
      <w:proofErr w:type="spellStart"/>
      <w:r w:rsidRPr="00016450">
        <w:rPr>
          <w:rFonts w:ascii="Courier New" w:hAnsi="Courier New" w:cs="Courier New"/>
          <w:color w:val="5B9BD5" w:themeColor="accent1"/>
        </w:rPr>
        <w:t>handleLoginOK</w:t>
      </w:r>
      <w:proofErr w:type="spellEnd"/>
      <w:r w:rsidRPr="00016450">
        <w:rPr>
          <w:rFonts w:ascii="Courier New" w:hAnsi="Courier New" w:cs="Courier New"/>
        </w:rPr>
        <w:t>={</w:t>
      </w:r>
      <w:proofErr w:type="spellStart"/>
      <w:proofErr w:type="gramStart"/>
      <w:r w:rsidRPr="00016450">
        <w:rPr>
          <w:rFonts w:ascii="Courier New" w:hAnsi="Courier New" w:cs="Courier New"/>
        </w:rPr>
        <w:t>this.loginOK</w:t>
      </w:r>
      <w:proofErr w:type="spellEnd"/>
      <w:proofErr w:type="gramEnd"/>
      <w:r w:rsidRPr="00016450">
        <w:rPr>
          <w:rFonts w:ascii="Courier New" w:hAnsi="Courier New" w:cs="Courier New"/>
        </w:rPr>
        <w:t>}/&gt;</w:t>
      </w:r>
    </w:p>
    <w:p w14:paraId="32C76BC7" w14:textId="77777777" w:rsidR="00016450" w:rsidRPr="00016450" w:rsidRDefault="00016450" w:rsidP="00016450">
      <w:pPr>
        <w:rPr>
          <w:rFonts w:ascii="Courier New" w:hAnsi="Courier New" w:cs="Courier New"/>
        </w:rPr>
      </w:pPr>
      <w:r w:rsidRPr="00016450">
        <w:rPr>
          <w:rFonts w:ascii="Courier New" w:hAnsi="Courier New" w:cs="Courier New"/>
        </w:rPr>
        <w:t xml:space="preserve">      </w:t>
      </w:r>
      <w:proofErr w:type="gramStart"/>
      <w:r w:rsidRPr="00016450">
        <w:rPr>
          <w:rFonts w:ascii="Courier New" w:hAnsi="Courier New" w:cs="Courier New"/>
        </w:rPr>
        <w:t>}</w:t>
      </w:r>
      <w:proofErr w:type="spellStart"/>
      <w:r w:rsidRPr="00016450">
        <w:rPr>
          <w:rFonts w:ascii="Courier New" w:hAnsi="Courier New" w:cs="Courier New"/>
          <w:color w:val="7030A0"/>
        </w:rPr>
        <w:t>else</w:t>
      </w:r>
      <w:proofErr w:type="spellEnd"/>
      <w:proofErr w:type="gramEnd"/>
      <w:r w:rsidRPr="00016450">
        <w:rPr>
          <w:rFonts w:ascii="Courier New" w:hAnsi="Courier New" w:cs="Courier New"/>
        </w:rPr>
        <w:t>{</w:t>
      </w:r>
    </w:p>
    <w:p w14:paraId="277E71F5" w14:textId="77777777" w:rsidR="00016450" w:rsidRPr="00016450" w:rsidRDefault="00016450" w:rsidP="00016450">
      <w:pPr>
        <w:rPr>
          <w:rFonts w:ascii="Courier New" w:hAnsi="Courier New" w:cs="Courier New"/>
        </w:rPr>
      </w:pPr>
      <w:r w:rsidRPr="00016450">
        <w:rPr>
          <w:rFonts w:ascii="Courier New" w:hAnsi="Courier New" w:cs="Courier New"/>
        </w:rPr>
        <w:t xml:space="preserve">        </w:t>
      </w:r>
      <w:proofErr w:type="spellStart"/>
      <w:r w:rsidRPr="00016450">
        <w:rPr>
          <w:rFonts w:ascii="Courier New" w:hAnsi="Courier New" w:cs="Courier New"/>
          <w:color w:val="7030A0"/>
        </w:rPr>
        <w:t>return</w:t>
      </w:r>
      <w:proofErr w:type="spellEnd"/>
      <w:r w:rsidRPr="00016450">
        <w:rPr>
          <w:rFonts w:ascii="Courier New" w:hAnsi="Courier New" w:cs="Courier New"/>
          <w:color w:val="7030A0"/>
        </w:rPr>
        <w:t xml:space="preserve"> </w:t>
      </w:r>
      <w:r w:rsidRPr="00016450">
        <w:rPr>
          <w:rFonts w:ascii="Courier New" w:hAnsi="Courier New" w:cs="Courier New"/>
        </w:rPr>
        <w:t xml:space="preserve">&lt;Inicio </w:t>
      </w:r>
      <w:proofErr w:type="spellStart"/>
      <w:r w:rsidRPr="00016450">
        <w:rPr>
          <w:rFonts w:ascii="Courier New" w:hAnsi="Courier New" w:cs="Courier New"/>
          <w:color w:val="5B9BD5" w:themeColor="accent1"/>
        </w:rPr>
        <w:t>handleLogout</w:t>
      </w:r>
      <w:proofErr w:type="spellEnd"/>
      <w:r w:rsidRPr="00016450">
        <w:rPr>
          <w:rFonts w:ascii="Courier New" w:hAnsi="Courier New" w:cs="Courier New"/>
        </w:rPr>
        <w:t>={</w:t>
      </w:r>
      <w:proofErr w:type="spellStart"/>
      <w:proofErr w:type="gramStart"/>
      <w:r w:rsidRPr="00016450">
        <w:rPr>
          <w:rFonts w:ascii="Courier New" w:hAnsi="Courier New" w:cs="Courier New"/>
        </w:rPr>
        <w:t>this.logoutOK</w:t>
      </w:r>
      <w:proofErr w:type="spellEnd"/>
      <w:proofErr w:type="gramEnd"/>
      <w:r w:rsidRPr="00016450">
        <w:rPr>
          <w:rFonts w:ascii="Courier New" w:hAnsi="Courier New" w:cs="Courier New"/>
        </w:rPr>
        <w:t>}/&gt;</w:t>
      </w:r>
    </w:p>
    <w:p w14:paraId="13759306" w14:textId="38E6947A" w:rsidR="00016450" w:rsidRPr="00016450" w:rsidRDefault="00016450" w:rsidP="00016450">
      <w:pPr>
        <w:rPr>
          <w:rFonts w:ascii="Courier New" w:hAnsi="Courier New" w:cs="Courier New"/>
        </w:rPr>
      </w:pPr>
      <w:r w:rsidRPr="00016450">
        <w:rPr>
          <w:rFonts w:ascii="Courier New" w:hAnsi="Courier New" w:cs="Courier New"/>
        </w:rPr>
        <w:t xml:space="preserve">      }</w:t>
      </w:r>
    </w:p>
    <w:p w14:paraId="4C18B6ED" w14:textId="4DA8F79F" w:rsidR="006F27EA" w:rsidRDefault="006F27EA" w:rsidP="00FC1971">
      <w:pPr>
        <w:pStyle w:val="Ttulo2"/>
      </w:pPr>
      <w:bookmarkStart w:id="139" w:name="_Toc523912124"/>
      <w:bookmarkStart w:id="140" w:name="_Toc523913075"/>
      <w:r>
        <w:t xml:space="preserve">Registro y </w:t>
      </w:r>
      <w:proofErr w:type="spellStart"/>
      <w:r>
        <w:t>login</w:t>
      </w:r>
      <w:bookmarkEnd w:id="139"/>
      <w:bookmarkEnd w:id="140"/>
      <w:proofErr w:type="spellEnd"/>
    </w:p>
    <w:p w14:paraId="6630600F" w14:textId="17C2C86F" w:rsidR="00016450" w:rsidRDefault="004D3D45" w:rsidP="00085532">
      <w:r>
        <w:t xml:space="preserve">En el componente </w:t>
      </w:r>
      <w:proofErr w:type="spellStart"/>
      <w:r w:rsidRPr="004D3D45">
        <w:rPr>
          <w:i/>
        </w:rPr>
        <w:t>login</w:t>
      </w:r>
      <w:proofErr w:type="spellEnd"/>
      <w:r>
        <w:t xml:space="preserve"> </w:t>
      </w:r>
      <w:r w:rsidR="00DC44D0">
        <w:t xml:space="preserve">se hace la petición HTTPS y si es correcta, se llama a una función del componente padre para que cambien el estado y </w:t>
      </w:r>
      <w:proofErr w:type="spellStart"/>
      <w:r w:rsidR="00DC44D0">
        <w:t>renderice</w:t>
      </w:r>
      <w:proofErr w:type="spellEnd"/>
      <w:r w:rsidR="00DC44D0">
        <w:t xml:space="preserve"> el componente inicio. </w:t>
      </w:r>
      <w:r w:rsidR="003C6A7B">
        <w:t>También</w:t>
      </w:r>
      <w:r w:rsidR="00227675">
        <w:t xml:space="preserve"> </w:t>
      </w:r>
      <w:r w:rsidR="003C6A7B">
        <w:t xml:space="preserve">hay una opción mediante un enlace para </w:t>
      </w:r>
      <w:proofErr w:type="spellStart"/>
      <w:r w:rsidR="003C6A7B">
        <w:t>renderizar</w:t>
      </w:r>
      <w:proofErr w:type="spellEnd"/>
      <w:r w:rsidR="003C6A7B">
        <w:t xml:space="preserve"> el componente registro.</w:t>
      </w:r>
    </w:p>
    <w:p w14:paraId="26900A3D" w14:textId="3E3F0645" w:rsidR="003C6A7B" w:rsidRDefault="003C6A7B" w:rsidP="00085532">
      <w:pPr>
        <w:rPr>
          <w:i/>
        </w:rPr>
      </w:pPr>
      <w:r>
        <w:t>En el registro al tener dos opciones posibles de formulario, para el médico o para el paciente, hay un estado que va cambiando según el usuario selecciona un tipo u otro</w:t>
      </w:r>
      <w:r w:rsidR="00FD18A1">
        <w:t>. En el caso del formulario del medico hay que listar las especialidades disponibles para que le aparezcan en el selector al usuario, para ello llamamos a la función que hace la petición desde el método “</w:t>
      </w:r>
      <w:proofErr w:type="spellStart"/>
      <w:proofErr w:type="gramStart"/>
      <w:r w:rsidR="00FD18A1">
        <w:t>componentDidMount</w:t>
      </w:r>
      <w:proofErr w:type="spellEnd"/>
      <w:r w:rsidR="00FD18A1">
        <w:t>(</w:t>
      </w:r>
      <w:proofErr w:type="gramEnd"/>
      <w:r w:rsidR="00FD18A1">
        <w:t xml:space="preserve">)” que es llamado automáticamente después del </w:t>
      </w:r>
      <w:proofErr w:type="spellStart"/>
      <w:r w:rsidR="00FD18A1" w:rsidRPr="00FD18A1">
        <w:rPr>
          <w:i/>
        </w:rPr>
        <w:t>render</w:t>
      </w:r>
      <w:proofErr w:type="spellEnd"/>
      <w:r w:rsidR="00FD18A1">
        <w:rPr>
          <w:i/>
        </w:rPr>
        <w:t>.</w:t>
      </w:r>
    </w:p>
    <w:p w14:paraId="462D9639" w14:textId="77777777" w:rsidR="00FD18A1" w:rsidRPr="00FD18A1" w:rsidRDefault="00FD18A1" w:rsidP="00FD18A1">
      <w:pPr>
        <w:rPr>
          <w:rFonts w:ascii="Courier New" w:hAnsi="Courier New" w:cs="Courier New"/>
        </w:rPr>
      </w:pPr>
      <w:proofErr w:type="spellStart"/>
      <w:proofErr w:type="gramStart"/>
      <w:r w:rsidRPr="00FD18A1">
        <w:rPr>
          <w:rFonts w:ascii="Courier New" w:hAnsi="Courier New" w:cs="Courier New"/>
          <w:color w:val="FFC000" w:themeColor="accent4"/>
        </w:rPr>
        <w:t>componentDidMount</w:t>
      </w:r>
      <w:proofErr w:type="spellEnd"/>
      <w:r w:rsidRPr="00FD18A1">
        <w:rPr>
          <w:rFonts w:ascii="Courier New" w:hAnsi="Courier New" w:cs="Courier New"/>
        </w:rPr>
        <w:t>(</w:t>
      </w:r>
      <w:proofErr w:type="gramEnd"/>
      <w:r w:rsidRPr="00FD18A1">
        <w:rPr>
          <w:rFonts w:ascii="Courier New" w:hAnsi="Courier New" w:cs="Courier New"/>
        </w:rPr>
        <w:t>){</w:t>
      </w:r>
    </w:p>
    <w:p w14:paraId="5DE8D4E8" w14:textId="77777777" w:rsidR="00FD18A1" w:rsidRPr="00FD18A1" w:rsidRDefault="00FD18A1" w:rsidP="00FD18A1">
      <w:pPr>
        <w:rPr>
          <w:rFonts w:ascii="Courier New" w:hAnsi="Courier New" w:cs="Courier New"/>
        </w:rPr>
      </w:pPr>
      <w:r w:rsidRPr="00FD18A1">
        <w:rPr>
          <w:rFonts w:ascii="Courier New" w:hAnsi="Courier New" w:cs="Courier New"/>
        </w:rPr>
        <w:t xml:space="preserve">        </w:t>
      </w:r>
      <w:proofErr w:type="spellStart"/>
      <w:proofErr w:type="gramStart"/>
      <w:r w:rsidRPr="00FD18A1">
        <w:rPr>
          <w:rFonts w:ascii="Courier New" w:hAnsi="Courier New" w:cs="Courier New"/>
        </w:rPr>
        <w:t>this.</w:t>
      </w:r>
      <w:r w:rsidRPr="00FD18A1">
        <w:rPr>
          <w:rFonts w:ascii="Courier New" w:hAnsi="Courier New" w:cs="Courier New"/>
          <w:color w:val="FFC000" w:themeColor="accent4"/>
        </w:rPr>
        <w:t>obtenerEspecialidades</w:t>
      </w:r>
      <w:proofErr w:type="spellEnd"/>
      <w:proofErr w:type="gramEnd"/>
      <w:r w:rsidRPr="00FD18A1">
        <w:rPr>
          <w:rFonts w:ascii="Courier New" w:hAnsi="Courier New" w:cs="Courier New"/>
        </w:rPr>
        <w:t>()</w:t>
      </w:r>
    </w:p>
    <w:p w14:paraId="12E05B29" w14:textId="5D5480B2" w:rsidR="00FD18A1" w:rsidRDefault="00FD18A1" w:rsidP="00FD18A1">
      <w:pPr>
        <w:rPr>
          <w:rFonts w:ascii="Courier New" w:hAnsi="Courier New" w:cs="Courier New"/>
        </w:rPr>
      </w:pPr>
      <w:r w:rsidRPr="00FD18A1">
        <w:rPr>
          <w:rFonts w:ascii="Courier New" w:hAnsi="Courier New" w:cs="Courier New"/>
        </w:rPr>
        <w:t xml:space="preserve">    }</w:t>
      </w:r>
    </w:p>
    <w:p w14:paraId="0DDA036F" w14:textId="0B87847B" w:rsidR="00FD18A1" w:rsidRDefault="00FD18A1" w:rsidP="00FD18A1">
      <w:r>
        <w:lastRenderedPageBreak/>
        <w:t>Si el registro ha sido correcto, se llama a una función del componente padre (</w:t>
      </w:r>
      <w:proofErr w:type="spellStart"/>
      <w:r w:rsidRPr="00FD18A1">
        <w:rPr>
          <w:i/>
        </w:rPr>
        <w:t>login</w:t>
      </w:r>
      <w:proofErr w:type="spellEnd"/>
      <w:r>
        <w:t>) y este a su vez llama a otra función del padre (</w:t>
      </w:r>
      <w:proofErr w:type="spellStart"/>
      <w:r>
        <w:t>index</w:t>
      </w:r>
      <w:proofErr w:type="spellEnd"/>
      <w:r>
        <w:t xml:space="preserve">) para que </w:t>
      </w:r>
      <w:proofErr w:type="spellStart"/>
      <w:r>
        <w:t>renderice</w:t>
      </w:r>
      <w:proofErr w:type="spellEnd"/>
      <w:r>
        <w:t xml:space="preserve"> el componente inicio.</w:t>
      </w:r>
    </w:p>
    <w:p w14:paraId="68F20CCB" w14:textId="77777777" w:rsidR="00FD18A1" w:rsidRPr="00FD18A1" w:rsidRDefault="00FD18A1" w:rsidP="00FD18A1"/>
    <w:p w14:paraId="23731316" w14:textId="28E1A4BC" w:rsidR="006F27EA" w:rsidRDefault="006F27EA" w:rsidP="00FC1971">
      <w:pPr>
        <w:pStyle w:val="Ttulo2"/>
      </w:pPr>
      <w:bookmarkStart w:id="141" w:name="_Toc523912125"/>
      <w:bookmarkStart w:id="142" w:name="_Toc523913076"/>
      <w:r>
        <w:t>Inicio</w:t>
      </w:r>
      <w:bookmarkEnd w:id="141"/>
      <w:bookmarkEnd w:id="142"/>
    </w:p>
    <w:p w14:paraId="737983BB" w14:textId="2710D60E" w:rsidR="00FD18A1" w:rsidRDefault="00FD18A1" w:rsidP="00FD18A1">
      <w:r>
        <w:t>El componente inicio es el que controla todas las opciones del menú de la pagina de inicio (</w:t>
      </w:r>
      <w:r w:rsidRPr="00FD18A1">
        <w:rPr>
          <w:i/>
        </w:rPr>
        <w:t>ilustración 2</w:t>
      </w:r>
      <w:r w:rsidR="000A3657">
        <w:rPr>
          <w:i/>
        </w:rPr>
        <w:t>3</w:t>
      </w:r>
      <w:r>
        <w:t xml:space="preserve">) mediante estados. </w:t>
      </w:r>
      <w:r w:rsidR="0091100F">
        <w:t>Además</w:t>
      </w:r>
      <w:r>
        <w:t>, también controla lo que devolver según el tipo de usuario que haya iniciado sesión</w:t>
      </w:r>
      <w:r w:rsidR="0091100F">
        <w:t>. E</w:t>
      </w:r>
      <w:r>
        <w:t>n el caso de que sea el adm</w:t>
      </w:r>
      <w:r w:rsidR="0091100F">
        <w:t xml:space="preserve">inistrador, se </w:t>
      </w:r>
      <w:proofErr w:type="spellStart"/>
      <w:r w:rsidR="0091100F">
        <w:t>renderiza</w:t>
      </w:r>
      <w:proofErr w:type="spellEnd"/>
      <w:r w:rsidR="0091100F">
        <w:t xml:space="preserve"> el componente administrador donde la vista cambia por completo, mostrándole solo sus funciones disponibles. En el caso del medico en el historial le aparece un desplegable con las opciones de historial y nueva consulta, las cuales al paciente no le aparecen.</w:t>
      </w:r>
    </w:p>
    <w:p w14:paraId="0EB7B8E1" w14:textId="77777777" w:rsidR="0091100F" w:rsidRPr="00FD18A1" w:rsidRDefault="0091100F" w:rsidP="00FD18A1"/>
    <w:p w14:paraId="6E60CD37" w14:textId="742524FB" w:rsidR="006F27EA" w:rsidRDefault="006F27EA" w:rsidP="00FC1971">
      <w:pPr>
        <w:pStyle w:val="Ttulo2"/>
      </w:pPr>
      <w:bookmarkStart w:id="143" w:name="_Toc523912126"/>
      <w:bookmarkStart w:id="144" w:name="_Toc523913077"/>
      <w:r>
        <w:t>Historial</w:t>
      </w:r>
      <w:bookmarkEnd w:id="143"/>
      <w:bookmarkEnd w:id="144"/>
    </w:p>
    <w:p w14:paraId="5008A34C" w14:textId="3D78BF55" w:rsidR="0091100F" w:rsidRDefault="0091100F" w:rsidP="0091100F">
      <w:r>
        <w:t xml:space="preserve">Dentro del componente historial se controla la información que se devuelve según el tipo de usuario que sea. Si es un médico, </w:t>
      </w:r>
      <w:r w:rsidR="00E33482">
        <w:t xml:space="preserve">se muestra una vista para que pueda buscar el historial de un paciente, si la petición se ha hecho con éxito, se cambia el estado y se muestra el historial resultado de la busque y sus consultas, en el caso de tenerlas. En el caso de que sea de tipo paciente, se necesita el historial antes de que se llame al </w:t>
      </w:r>
      <w:proofErr w:type="spellStart"/>
      <w:r w:rsidR="00E33482" w:rsidRPr="00E33482">
        <w:rPr>
          <w:i/>
        </w:rPr>
        <w:t>render</w:t>
      </w:r>
      <w:proofErr w:type="spellEnd"/>
      <w:r w:rsidR="00E33482">
        <w:rPr>
          <w:i/>
        </w:rPr>
        <w:t xml:space="preserve">, </w:t>
      </w:r>
      <w:r w:rsidR="00E33482">
        <w:t xml:space="preserve">ya que cuando el paciente haga clic en la opción del historial ya le tienen que aparecer sus datos, por ello, se inicializa una variable en el constructor al resultado de la función que hace la petición para obtener el historial según el </w:t>
      </w:r>
      <w:r w:rsidR="00E33482" w:rsidRPr="00E33482">
        <w:rPr>
          <w:i/>
        </w:rPr>
        <w:t>id</w:t>
      </w:r>
      <w:r w:rsidR="00E33482">
        <w:rPr>
          <w:i/>
        </w:rPr>
        <w:t xml:space="preserve"> </w:t>
      </w:r>
      <w:r w:rsidR="00E33482">
        <w:t>del usuario conectado.</w:t>
      </w:r>
    </w:p>
    <w:p w14:paraId="5C51063B" w14:textId="77777777" w:rsidR="00E33482" w:rsidRPr="00E33482" w:rsidRDefault="00E33482" w:rsidP="0091100F"/>
    <w:p w14:paraId="00B59EB5" w14:textId="2B68E3EB" w:rsidR="006F27EA" w:rsidRDefault="006F27EA" w:rsidP="00FC1971">
      <w:pPr>
        <w:pStyle w:val="Ttulo2"/>
      </w:pPr>
      <w:bookmarkStart w:id="145" w:name="_Toc523912127"/>
      <w:bookmarkStart w:id="146" w:name="_Toc523913078"/>
      <w:r>
        <w:t>Consulta</w:t>
      </w:r>
      <w:r w:rsidR="00E33482">
        <w:t>s</w:t>
      </w:r>
      <w:bookmarkEnd w:id="145"/>
      <w:bookmarkEnd w:id="146"/>
    </w:p>
    <w:p w14:paraId="368FED2D" w14:textId="24170222" w:rsidR="00E33482" w:rsidRDefault="00E33482" w:rsidP="00E33482">
      <w:r>
        <w:t xml:space="preserve">Los componentes que intervienen en las consultas son el de listar las consultas y ver una consulta. </w:t>
      </w:r>
      <w:r w:rsidR="005B6933">
        <w:t xml:space="preserve">El de listar consultas se llama desde el de historial y se encarga de recorrer el </w:t>
      </w:r>
      <w:proofErr w:type="spellStart"/>
      <w:r w:rsidR="005B6933" w:rsidRPr="005B6933">
        <w:rPr>
          <w:i/>
        </w:rPr>
        <w:t>array</w:t>
      </w:r>
      <w:proofErr w:type="spellEnd"/>
      <w:r w:rsidR="005B6933">
        <w:rPr>
          <w:i/>
        </w:rPr>
        <w:t xml:space="preserve"> </w:t>
      </w:r>
      <w:r w:rsidR="005B6933">
        <w:t xml:space="preserve">de consultas </w:t>
      </w:r>
      <w:r w:rsidR="00714BEC">
        <w:t xml:space="preserve">que se le pasa desde historial </w:t>
      </w:r>
      <w:r w:rsidR="005B6933">
        <w:t xml:space="preserve">y para cada consulta </w:t>
      </w:r>
      <w:r w:rsidR="005B6933">
        <w:lastRenderedPageBreak/>
        <w:t xml:space="preserve">llamar al componente de </w:t>
      </w:r>
      <w:r w:rsidR="00714BEC">
        <w:t xml:space="preserve">ver </w:t>
      </w:r>
      <w:r w:rsidR="005B6933">
        <w:t>consulta</w:t>
      </w:r>
      <w:r w:rsidR="00714BEC">
        <w:t>,</w:t>
      </w:r>
      <w:r w:rsidR="005B6933">
        <w:t xml:space="preserve"> al que se le pasa los datos de una </w:t>
      </w:r>
      <w:r w:rsidR="00714BEC">
        <w:t xml:space="preserve">sola </w:t>
      </w:r>
      <w:r w:rsidR="005B6933">
        <w:t>consulta</w:t>
      </w:r>
      <w:r w:rsidR="00714BEC">
        <w:t xml:space="preserve"> y que este se encarga de mostrar, teniendo como resultado final una lista de consultas con los detalles que se quiera mostrar.</w:t>
      </w:r>
    </w:p>
    <w:p w14:paraId="21B9932B" w14:textId="7D6D0195" w:rsidR="00714BEC" w:rsidRDefault="00714BEC" w:rsidP="00E33482">
      <w:r>
        <w:t>La opción de los médicos de nueva consulta simplemente es un formulario con el campo obligatorio de la tarjeta SIP, y con un estado que controla si el medico quiere cancelar o si la consulta se ha guardado correctamente, para redirigirle al inicio.</w:t>
      </w:r>
    </w:p>
    <w:p w14:paraId="59E299BA" w14:textId="77777777" w:rsidR="00714BEC" w:rsidRPr="005B6933" w:rsidRDefault="00714BEC" w:rsidP="00E33482"/>
    <w:p w14:paraId="67E9ABBD" w14:textId="65306449" w:rsidR="006F27EA" w:rsidRDefault="006F27EA" w:rsidP="00FC1971">
      <w:pPr>
        <w:pStyle w:val="Ttulo2"/>
      </w:pPr>
      <w:bookmarkStart w:id="147" w:name="_Toc523912128"/>
      <w:bookmarkStart w:id="148" w:name="_Toc523913079"/>
      <w:r>
        <w:t>Cita</w:t>
      </w:r>
      <w:bookmarkEnd w:id="147"/>
      <w:bookmarkEnd w:id="148"/>
    </w:p>
    <w:p w14:paraId="0C843E0F" w14:textId="7EB60D02" w:rsidR="00714BEC" w:rsidRDefault="00714BEC" w:rsidP="00714BEC">
      <w:r>
        <w:t xml:space="preserve">Las dos opciones disponibles en el apartado de </w:t>
      </w:r>
      <w:r w:rsidR="00DD63A7">
        <w:t>citas</w:t>
      </w:r>
      <w:r>
        <w:t xml:space="preserve"> son listar las citas con la posibilidad de filtrar y nueva cita. Para listar las citas se tienen que hacer tres peticiones a tres métodos diferentes (todas las citas, las de </w:t>
      </w:r>
      <w:proofErr w:type="spellStart"/>
      <w:r>
        <w:t>videollamada</w:t>
      </w:r>
      <w:proofErr w:type="spellEnd"/>
      <w:r>
        <w:t xml:space="preserve"> y las presenciales) según el tipo de usuario. </w:t>
      </w:r>
      <w:r w:rsidR="0082728A">
        <w:t>Los resultados de estos métodos hay que mostrarlos cuando se haya cargado el componente, para esto usamos el “</w:t>
      </w:r>
      <w:proofErr w:type="spellStart"/>
      <w:proofErr w:type="gramStart"/>
      <w:r w:rsidR="0082728A">
        <w:t>componentDidMount</w:t>
      </w:r>
      <w:proofErr w:type="spellEnd"/>
      <w:r w:rsidR="0082728A">
        <w:t>(</w:t>
      </w:r>
      <w:proofErr w:type="gramEnd"/>
      <w:r w:rsidR="0082728A">
        <w:t xml:space="preserve">)”, para llamar a las funciones que hacen las peticiones y se guardan los resultados en estados que luego mostraremos en el </w:t>
      </w:r>
      <w:proofErr w:type="spellStart"/>
      <w:r w:rsidR="0082728A" w:rsidRPr="0082728A">
        <w:rPr>
          <w:i/>
        </w:rPr>
        <w:t>render</w:t>
      </w:r>
      <w:proofErr w:type="spellEnd"/>
      <w:r w:rsidR="0082728A">
        <w:rPr>
          <w:i/>
        </w:rPr>
        <w:t xml:space="preserve">. </w:t>
      </w:r>
      <w:r w:rsidR="0082728A">
        <w:t xml:space="preserve">Por otro </w:t>
      </w:r>
      <w:r w:rsidR="00AE45B5">
        <w:t>lado,</w:t>
      </w:r>
      <w:r w:rsidR="0082728A">
        <w:t xml:space="preserve"> para controlar el filtrado de las citas se usa un estado que cambia según el </w:t>
      </w:r>
      <w:proofErr w:type="spellStart"/>
      <w:r w:rsidR="0082728A">
        <w:rPr>
          <w:i/>
        </w:rPr>
        <w:t>value</w:t>
      </w:r>
      <w:proofErr w:type="spellEnd"/>
      <w:r w:rsidR="0082728A">
        <w:rPr>
          <w:i/>
        </w:rPr>
        <w:t xml:space="preserve"> </w:t>
      </w:r>
      <w:r w:rsidR="0082728A">
        <w:t xml:space="preserve">del selector, así en el </w:t>
      </w:r>
      <w:proofErr w:type="spellStart"/>
      <w:r w:rsidR="0082728A" w:rsidRPr="0082728A">
        <w:rPr>
          <w:i/>
        </w:rPr>
        <w:t>render</w:t>
      </w:r>
      <w:proofErr w:type="spellEnd"/>
      <w:r w:rsidR="0082728A">
        <w:t xml:space="preserve"> se devuelve un resultado u otro según el valor de este estado.</w:t>
      </w:r>
    </w:p>
    <w:p w14:paraId="7FB3F5A6" w14:textId="436F31E4" w:rsidR="0082728A" w:rsidRDefault="0082728A" w:rsidP="00714BEC">
      <w:r>
        <w:t xml:space="preserve">Para crear una nueva cita, como pasaba con nueva consulta, simplemente es un formulario que si la petición es realizada con éxito devuelve el código de la cita resultante y redirige al inicio. Lo único a resultar en este componente es que se ha usado una librería externa para poder tener el </w:t>
      </w:r>
      <w:proofErr w:type="spellStart"/>
      <w:r w:rsidRPr="0082728A">
        <w:rPr>
          <w:i/>
        </w:rPr>
        <w:t>datepicker</w:t>
      </w:r>
      <w:proofErr w:type="spellEnd"/>
      <w:r>
        <w:t xml:space="preserve"> y así, poder elegir la fecha con el calendario.</w:t>
      </w:r>
    </w:p>
    <w:p w14:paraId="1C5A8B0E" w14:textId="77777777" w:rsidR="0082728A" w:rsidRPr="0082728A" w:rsidRDefault="0082728A" w:rsidP="00714BEC">
      <w:pPr>
        <w:rPr>
          <w:i/>
        </w:rPr>
      </w:pPr>
    </w:p>
    <w:p w14:paraId="1773C11E" w14:textId="58954DA9" w:rsidR="006F27EA" w:rsidRDefault="006F27EA" w:rsidP="00FC1971">
      <w:pPr>
        <w:pStyle w:val="Ttulo2"/>
      </w:pPr>
      <w:bookmarkStart w:id="149" w:name="_Toc523912129"/>
      <w:bookmarkStart w:id="150" w:name="_Toc523913080"/>
      <w:r>
        <w:t>Mensajes</w:t>
      </w:r>
      <w:bookmarkEnd w:id="149"/>
      <w:bookmarkEnd w:id="150"/>
    </w:p>
    <w:p w14:paraId="147B5C5E" w14:textId="4F403514" w:rsidR="00DA269C" w:rsidRDefault="00DA269C" w:rsidP="0082728A">
      <w:r>
        <w:t xml:space="preserve">Para poder listar los mensajes como </w:t>
      </w:r>
      <w:r w:rsidR="00716B51">
        <w:t>sucedía</w:t>
      </w:r>
      <w:r>
        <w:t xml:space="preserve"> en anteriores casos necesitamos los mensajes enviados y recibidos cuando cargue el componente, por eso volvemos a usar el “</w:t>
      </w:r>
      <w:proofErr w:type="spellStart"/>
      <w:proofErr w:type="gramStart"/>
      <w:r>
        <w:t>componentDidMount</w:t>
      </w:r>
      <w:proofErr w:type="spellEnd"/>
      <w:r>
        <w:t>(</w:t>
      </w:r>
      <w:proofErr w:type="gramEnd"/>
      <w:r>
        <w:t xml:space="preserve">), dentro de el se llama a las funciones que hacen la petición para obtener los mensajes y guardar los resultados en estados. Luego en el </w:t>
      </w:r>
      <w:proofErr w:type="spellStart"/>
      <w:r w:rsidRPr="00DA269C">
        <w:rPr>
          <w:i/>
        </w:rPr>
        <w:lastRenderedPageBreak/>
        <w:t>render</w:t>
      </w:r>
      <w:proofErr w:type="spellEnd"/>
      <w:r>
        <w:t xml:space="preserve"> se listan dichos mensajes llamando a un componente mensaje al que se le pasa los datos de un mensaje, y este se encarga de mostrar los detalles que se considere.</w:t>
      </w:r>
    </w:p>
    <w:p w14:paraId="72D1215C" w14:textId="488B6168" w:rsidR="0082728A" w:rsidRDefault="00DA269C" w:rsidP="0082728A">
      <w:r>
        <w:t xml:space="preserve"> La diferencia con otros componentes está en que </w:t>
      </w:r>
      <w:r w:rsidR="00716B51">
        <w:t xml:space="preserve">en este caso </w:t>
      </w:r>
      <w:r>
        <w:t xml:space="preserve">un usuario puede borrar los mensajes enviados o enviar uno nuevo, lo que supone que se tiene que actualizar la lista de mensajes mostrada. </w:t>
      </w:r>
      <w:r w:rsidR="00716B51">
        <w:t>Para actualizar la lista y volver a hacer las peticiones se hace uso del “</w:t>
      </w:r>
      <w:proofErr w:type="spellStart"/>
      <w:proofErr w:type="gramStart"/>
      <w:r w:rsidR="00716B51">
        <w:t>componentDidUpdate</w:t>
      </w:r>
      <w:proofErr w:type="spellEnd"/>
      <w:r w:rsidR="00716B51">
        <w:t>(</w:t>
      </w:r>
      <w:proofErr w:type="gramEnd"/>
      <w:r w:rsidR="00716B51">
        <w:t>), el cual se llama automáticamente después de una actualización. Como solo queremos que se vuelva a hacer las peticiones tras la actualización de unos casos específicos, se usan estados para controlar estas situaciones.</w:t>
      </w:r>
    </w:p>
    <w:p w14:paraId="1DC337F3" w14:textId="77777777" w:rsidR="00716B51" w:rsidRPr="00716B51" w:rsidRDefault="00716B51" w:rsidP="00716B51">
      <w:pPr>
        <w:rPr>
          <w:rFonts w:ascii="Courier New" w:hAnsi="Courier New" w:cs="Courier New"/>
        </w:rPr>
      </w:pPr>
      <w:proofErr w:type="spellStart"/>
      <w:proofErr w:type="gramStart"/>
      <w:r w:rsidRPr="00716B51">
        <w:rPr>
          <w:rFonts w:ascii="Courier New" w:hAnsi="Courier New" w:cs="Courier New"/>
          <w:color w:val="FFC000" w:themeColor="accent4"/>
        </w:rPr>
        <w:t>componentDidUpdate</w:t>
      </w:r>
      <w:proofErr w:type="spellEnd"/>
      <w:r w:rsidRPr="00716B51">
        <w:rPr>
          <w:rFonts w:ascii="Courier New" w:hAnsi="Courier New" w:cs="Courier New"/>
        </w:rPr>
        <w:t>(</w:t>
      </w:r>
      <w:proofErr w:type="gramEnd"/>
      <w:r w:rsidRPr="00716B51">
        <w:rPr>
          <w:rFonts w:ascii="Courier New" w:hAnsi="Courier New" w:cs="Courier New"/>
        </w:rPr>
        <w:t>){</w:t>
      </w:r>
    </w:p>
    <w:p w14:paraId="65463A18" w14:textId="77777777" w:rsidR="00716B51" w:rsidRPr="00716B51" w:rsidRDefault="00716B51" w:rsidP="00716B51">
      <w:pPr>
        <w:rPr>
          <w:rFonts w:ascii="Courier New" w:hAnsi="Courier New" w:cs="Courier New"/>
        </w:rPr>
      </w:pPr>
      <w:r w:rsidRPr="00716B51">
        <w:rPr>
          <w:rFonts w:ascii="Courier New" w:hAnsi="Courier New" w:cs="Courier New"/>
        </w:rPr>
        <w:t xml:space="preserve">        </w:t>
      </w:r>
      <w:proofErr w:type="spellStart"/>
      <w:r w:rsidRPr="00716B51">
        <w:rPr>
          <w:rFonts w:ascii="Courier New" w:hAnsi="Courier New" w:cs="Courier New"/>
          <w:color w:val="7030A0"/>
        </w:rPr>
        <w:t>if</w:t>
      </w:r>
      <w:proofErr w:type="spellEnd"/>
      <w:r w:rsidRPr="00716B51">
        <w:rPr>
          <w:rFonts w:ascii="Courier New" w:hAnsi="Courier New" w:cs="Courier New"/>
        </w:rPr>
        <w:t>(</w:t>
      </w:r>
      <w:proofErr w:type="spellStart"/>
      <w:proofErr w:type="gramStart"/>
      <w:r w:rsidRPr="00716B51">
        <w:rPr>
          <w:rFonts w:ascii="Courier New" w:hAnsi="Courier New" w:cs="Courier New"/>
        </w:rPr>
        <w:t>this.state</w:t>
      </w:r>
      <w:proofErr w:type="gramEnd"/>
      <w:r w:rsidRPr="00716B51">
        <w:rPr>
          <w:rFonts w:ascii="Courier New" w:hAnsi="Courier New" w:cs="Courier New"/>
        </w:rPr>
        <w:t>.</w:t>
      </w:r>
      <w:r w:rsidRPr="00716B51">
        <w:rPr>
          <w:rFonts w:ascii="Courier New" w:hAnsi="Courier New" w:cs="Courier New"/>
          <w:color w:val="5B9BD5" w:themeColor="accent1"/>
        </w:rPr>
        <w:t>borrado</w:t>
      </w:r>
      <w:proofErr w:type="spellEnd"/>
      <w:r w:rsidRPr="00716B51">
        <w:rPr>
          <w:rFonts w:ascii="Courier New" w:hAnsi="Courier New" w:cs="Courier New"/>
        </w:rPr>
        <w:t>){</w:t>
      </w:r>
    </w:p>
    <w:p w14:paraId="522F9C3C" w14:textId="77777777" w:rsidR="00716B51" w:rsidRPr="00716B51" w:rsidRDefault="00716B51" w:rsidP="00716B51">
      <w:pPr>
        <w:rPr>
          <w:rFonts w:ascii="Courier New" w:hAnsi="Courier New" w:cs="Courier New"/>
        </w:rPr>
      </w:pPr>
      <w:r w:rsidRPr="00716B51">
        <w:rPr>
          <w:rFonts w:ascii="Courier New" w:hAnsi="Courier New" w:cs="Courier New"/>
        </w:rPr>
        <w:t xml:space="preserve">            </w:t>
      </w:r>
      <w:proofErr w:type="spellStart"/>
      <w:proofErr w:type="gramStart"/>
      <w:r w:rsidRPr="00716B51">
        <w:rPr>
          <w:rFonts w:ascii="Courier New" w:hAnsi="Courier New" w:cs="Courier New"/>
        </w:rPr>
        <w:t>this.</w:t>
      </w:r>
      <w:r w:rsidRPr="00716B51">
        <w:rPr>
          <w:rFonts w:ascii="Courier New" w:hAnsi="Courier New" w:cs="Courier New"/>
          <w:color w:val="FFC000" w:themeColor="accent4"/>
        </w:rPr>
        <w:t>mensajesRecibidos</w:t>
      </w:r>
      <w:proofErr w:type="spellEnd"/>
      <w:proofErr w:type="gramEnd"/>
      <w:r w:rsidRPr="00716B51">
        <w:rPr>
          <w:rFonts w:ascii="Courier New" w:hAnsi="Courier New" w:cs="Courier New"/>
        </w:rPr>
        <w:t>()</w:t>
      </w:r>
    </w:p>
    <w:p w14:paraId="07898AC2" w14:textId="77777777" w:rsidR="00716B51" w:rsidRPr="00716B51" w:rsidRDefault="00716B51" w:rsidP="00716B51">
      <w:pPr>
        <w:rPr>
          <w:rFonts w:ascii="Courier New" w:hAnsi="Courier New" w:cs="Courier New"/>
        </w:rPr>
      </w:pPr>
      <w:r w:rsidRPr="00716B51">
        <w:rPr>
          <w:rFonts w:ascii="Courier New" w:hAnsi="Courier New" w:cs="Courier New"/>
        </w:rPr>
        <w:t xml:space="preserve">            </w:t>
      </w:r>
      <w:proofErr w:type="spellStart"/>
      <w:proofErr w:type="gramStart"/>
      <w:r w:rsidRPr="00716B51">
        <w:rPr>
          <w:rFonts w:ascii="Courier New" w:hAnsi="Courier New" w:cs="Courier New"/>
        </w:rPr>
        <w:t>this.</w:t>
      </w:r>
      <w:r w:rsidRPr="00716B51">
        <w:rPr>
          <w:rFonts w:ascii="Courier New" w:hAnsi="Courier New" w:cs="Courier New"/>
          <w:color w:val="FFC000" w:themeColor="accent4"/>
        </w:rPr>
        <w:t>mensajesEnviados</w:t>
      </w:r>
      <w:proofErr w:type="spellEnd"/>
      <w:proofErr w:type="gramEnd"/>
      <w:r w:rsidRPr="00716B51">
        <w:rPr>
          <w:rFonts w:ascii="Courier New" w:hAnsi="Courier New" w:cs="Courier New"/>
        </w:rPr>
        <w:t>()</w:t>
      </w:r>
    </w:p>
    <w:p w14:paraId="429CE99A" w14:textId="77777777" w:rsidR="00716B51" w:rsidRPr="00716B51" w:rsidRDefault="00716B51" w:rsidP="00716B51">
      <w:pPr>
        <w:rPr>
          <w:rFonts w:ascii="Courier New" w:hAnsi="Courier New" w:cs="Courier New"/>
        </w:rPr>
      </w:pPr>
      <w:r w:rsidRPr="00716B51">
        <w:rPr>
          <w:rFonts w:ascii="Courier New" w:hAnsi="Courier New" w:cs="Courier New"/>
        </w:rPr>
        <w:t xml:space="preserve">            </w:t>
      </w:r>
      <w:proofErr w:type="spellStart"/>
      <w:proofErr w:type="gramStart"/>
      <w:r w:rsidRPr="00716B51">
        <w:rPr>
          <w:rFonts w:ascii="Courier New" w:hAnsi="Courier New" w:cs="Courier New"/>
        </w:rPr>
        <w:t>this.</w:t>
      </w:r>
      <w:r w:rsidRPr="00716B51">
        <w:rPr>
          <w:rFonts w:ascii="Courier New" w:hAnsi="Courier New" w:cs="Courier New"/>
          <w:color w:val="FFC000" w:themeColor="accent4"/>
        </w:rPr>
        <w:t>setState</w:t>
      </w:r>
      <w:proofErr w:type="spellEnd"/>
      <w:proofErr w:type="gramEnd"/>
      <w:r w:rsidRPr="00716B51">
        <w:rPr>
          <w:rFonts w:ascii="Courier New" w:hAnsi="Courier New" w:cs="Courier New"/>
        </w:rPr>
        <w:t>({</w:t>
      </w:r>
      <w:proofErr w:type="spellStart"/>
      <w:r w:rsidRPr="00716B51">
        <w:rPr>
          <w:rFonts w:ascii="Courier New" w:hAnsi="Courier New" w:cs="Courier New"/>
          <w:color w:val="5B9BD5" w:themeColor="accent1"/>
        </w:rPr>
        <w:t>borrado</w:t>
      </w:r>
      <w:r w:rsidRPr="00716B51">
        <w:rPr>
          <w:rFonts w:ascii="Courier New" w:hAnsi="Courier New" w:cs="Courier New"/>
        </w:rPr>
        <w:t>:false</w:t>
      </w:r>
      <w:proofErr w:type="spellEnd"/>
      <w:r w:rsidRPr="00716B51">
        <w:rPr>
          <w:rFonts w:ascii="Courier New" w:hAnsi="Courier New" w:cs="Courier New"/>
        </w:rPr>
        <w:t>})</w:t>
      </w:r>
    </w:p>
    <w:p w14:paraId="18BA8A78" w14:textId="77777777" w:rsidR="00716B51" w:rsidRPr="00716B51" w:rsidRDefault="00716B51" w:rsidP="00716B51">
      <w:pPr>
        <w:rPr>
          <w:rFonts w:ascii="Courier New" w:hAnsi="Courier New" w:cs="Courier New"/>
        </w:rPr>
      </w:pPr>
      <w:r w:rsidRPr="00716B51">
        <w:rPr>
          <w:rFonts w:ascii="Courier New" w:hAnsi="Courier New" w:cs="Courier New"/>
        </w:rPr>
        <w:t xml:space="preserve">        </w:t>
      </w:r>
      <w:proofErr w:type="gramStart"/>
      <w:r w:rsidRPr="00716B51">
        <w:rPr>
          <w:rFonts w:ascii="Courier New" w:hAnsi="Courier New" w:cs="Courier New"/>
        </w:rPr>
        <w:t>}</w:t>
      </w:r>
      <w:proofErr w:type="spellStart"/>
      <w:r w:rsidRPr="00716B51">
        <w:rPr>
          <w:rFonts w:ascii="Courier New" w:hAnsi="Courier New" w:cs="Courier New"/>
          <w:color w:val="7030A0"/>
        </w:rPr>
        <w:t>else</w:t>
      </w:r>
      <w:proofErr w:type="spellEnd"/>
      <w:proofErr w:type="gramEnd"/>
      <w:r w:rsidRPr="00716B51">
        <w:rPr>
          <w:rFonts w:ascii="Courier New" w:hAnsi="Courier New" w:cs="Courier New"/>
          <w:color w:val="7030A0"/>
        </w:rPr>
        <w:t xml:space="preserve"> </w:t>
      </w:r>
      <w:proofErr w:type="spellStart"/>
      <w:r w:rsidRPr="00716B51">
        <w:rPr>
          <w:rFonts w:ascii="Courier New" w:hAnsi="Courier New" w:cs="Courier New"/>
          <w:color w:val="7030A0"/>
        </w:rPr>
        <w:t>if</w:t>
      </w:r>
      <w:proofErr w:type="spellEnd"/>
      <w:r w:rsidRPr="00716B51">
        <w:rPr>
          <w:rFonts w:ascii="Courier New" w:hAnsi="Courier New" w:cs="Courier New"/>
        </w:rPr>
        <w:t>(</w:t>
      </w:r>
      <w:proofErr w:type="spellStart"/>
      <w:r w:rsidRPr="00716B51">
        <w:rPr>
          <w:rFonts w:ascii="Courier New" w:hAnsi="Courier New" w:cs="Courier New"/>
        </w:rPr>
        <w:t>this.state.</w:t>
      </w:r>
      <w:r w:rsidRPr="00716B51">
        <w:rPr>
          <w:rFonts w:ascii="Courier New" w:hAnsi="Courier New" w:cs="Courier New"/>
          <w:color w:val="5B9BD5" w:themeColor="accent1"/>
        </w:rPr>
        <w:t>enviado</w:t>
      </w:r>
      <w:proofErr w:type="spellEnd"/>
      <w:r w:rsidRPr="00716B51">
        <w:rPr>
          <w:rFonts w:ascii="Courier New" w:hAnsi="Courier New" w:cs="Courier New"/>
        </w:rPr>
        <w:t>){</w:t>
      </w:r>
    </w:p>
    <w:p w14:paraId="475EE90C" w14:textId="77777777" w:rsidR="00716B51" w:rsidRPr="00716B51" w:rsidRDefault="00716B51" w:rsidP="00716B51">
      <w:pPr>
        <w:rPr>
          <w:rFonts w:ascii="Courier New" w:hAnsi="Courier New" w:cs="Courier New"/>
        </w:rPr>
      </w:pPr>
      <w:r w:rsidRPr="00716B51">
        <w:rPr>
          <w:rFonts w:ascii="Courier New" w:hAnsi="Courier New" w:cs="Courier New"/>
        </w:rPr>
        <w:t xml:space="preserve">            </w:t>
      </w:r>
      <w:proofErr w:type="spellStart"/>
      <w:proofErr w:type="gramStart"/>
      <w:r w:rsidRPr="00716B51">
        <w:rPr>
          <w:rFonts w:ascii="Courier New" w:hAnsi="Courier New" w:cs="Courier New"/>
        </w:rPr>
        <w:t>this.</w:t>
      </w:r>
      <w:r w:rsidRPr="00716B51">
        <w:rPr>
          <w:rFonts w:ascii="Courier New" w:hAnsi="Courier New" w:cs="Courier New"/>
          <w:color w:val="FFC000" w:themeColor="accent4"/>
        </w:rPr>
        <w:t>mensajesRecibidos</w:t>
      </w:r>
      <w:proofErr w:type="spellEnd"/>
      <w:proofErr w:type="gramEnd"/>
      <w:r w:rsidRPr="00716B51">
        <w:rPr>
          <w:rFonts w:ascii="Courier New" w:hAnsi="Courier New" w:cs="Courier New"/>
        </w:rPr>
        <w:t>()</w:t>
      </w:r>
    </w:p>
    <w:p w14:paraId="1F1F47D4" w14:textId="77777777" w:rsidR="00716B51" w:rsidRPr="00716B51" w:rsidRDefault="00716B51" w:rsidP="00716B51">
      <w:pPr>
        <w:rPr>
          <w:rFonts w:ascii="Courier New" w:hAnsi="Courier New" w:cs="Courier New"/>
        </w:rPr>
      </w:pPr>
      <w:r w:rsidRPr="00716B51">
        <w:rPr>
          <w:rFonts w:ascii="Courier New" w:hAnsi="Courier New" w:cs="Courier New"/>
        </w:rPr>
        <w:t xml:space="preserve">            </w:t>
      </w:r>
      <w:proofErr w:type="spellStart"/>
      <w:proofErr w:type="gramStart"/>
      <w:r w:rsidRPr="00716B51">
        <w:rPr>
          <w:rFonts w:ascii="Courier New" w:hAnsi="Courier New" w:cs="Courier New"/>
        </w:rPr>
        <w:t>this.</w:t>
      </w:r>
      <w:r w:rsidRPr="00716B51">
        <w:rPr>
          <w:rFonts w:ascii="Courier New" w:hAnsi="Courier New" w:cs="Courier New"/>
          <w:color w:val="FFC000" w:themeColor="accent4"/>
        </w:rPr>
        <w:t>mensajesEnviados</w:t>
      </w:r>
      <w:proofErr w:type="spellEnd"/>
      <w:proofErr w:type="gramEnd"/>
      <w:r w:rsidRPr="00716B51">
        <w:rPr>
          <w:rFonts w:ascii="Courier New" w:hAnsi="Courier New" w:cs="Courier New"/>
        </w:rPr>
        <w:t>()</w:t>
      </w:r>
    </w:p>
    <w:p w14:paraId="0E135B06" w14:textId="77777777" w:rsidR="00716B51" w:rsidRPr="00716B51" w:rsidRDefault="00716B51" w:rsidP="00716B51">
      <w:pPr>
        <w:rPr>
          <w:rFonts w:ascii="Courier New" w:hAnsi="Courier New" w:cs="Courier New"/>
        </w:rPr>
      </w:pPr>
      <w:r w:rsidRPr="00716B51">
        <w:rPr>
          <w:rFonts w:ascii="Courier New" w:hAnsi="Courier New" w:cs="Courier New"/>
        </w:rPr>
        <w:t xml:space="preserve">            </w:t>
      </w:r>
      <w:proofErr w:type="spellStart"/>
      <w:proofErr w:type="gramStart"/>
      <w:r w:rsidRPr="00716B51">
        <w:rPr>
          <w:rFonts w:ascii="Courier New" w:hAnsi="Courier New" w:cs="Courier New"/>
        </w:rPr>
        <w:t>this.</w:t>
      </w:r>
      <w:r w:rsidRPr="00716B51">
        <w:rPr>
          <w:rFonts w:ascii="Courier New" w:hAnsi="Courier New" w:cs="Courier New"/>
          <w:color w:val="FFC000" w:themeColor="accent4"/>
        </w:rPr>
        <w:t>setState</w:t>
      </w:r>
      <w:proofErr w:type="spellEnd"/>
      <w:proofErr w:type="gramEnd"/>
      <w:r w:rsidRPr="00716B51">
        <w:rPr>
          <w:rFonts w:ascii="Courier New" w:hAnsi="Courier New" w:cs="Courier New"/>
        </w:rPr>
        <w:t>({</w:t>
      </w:r>
      <w:proofErr w:type="spellStart"/>
      <w:r w:rsidRPr="00716B51">
        <w:rPr>
          <w:rFonts w:ascii="Courier New" w:hAnsi="Courier New" w:cs="Courier New"/>
          <w:color w:val="5B9BD5" w:themeColor="accent1"/>
        </w:rPr>
        <w:t>enviado</w:t>
      </w:r>
      <w:r w:rsidRPr="00716B51">
        <w:rPr>
          <w:rFonts w:ascii="Courier New" w:hAnsi="Courier New" w:cs="Courier New"/>
        </w:rPr>
        <w:t>:false</w:t>
      </w:r>
      <w:proofErr w:type="spellEnd"/>
      <w:r w:rsidRPr="00716B51">
        <w:rPr>
          <w:rFonts w:ascii="Courier New" w:hAnsi="Courier New" w:cs="Courier New"/>
        </w:rPr>
        <w:t>})</w:t>
      </w:r>
    </w:p>
    <w:p w14:paraId="1797A1D7" w14:textId="77777777" w:rsidR="00716B51" w:rsidRPr="00716B51" w:rsidRDefault="00716B51" w:rsidP="00716B51">
      <w:pPr>
        <w:rPr>
          <w:rFonts w:ascii="Courier New" w:hAnsi="Courier New" w:cs="Courier New"/>
        </w:rPr>
      </w:pPr>
      <w:r w:rsidRPr="00716B51">
        <w:rPr>
          <w:rFonts w:ascii="Courier New" w:hAnsi="Courier New" w:cs="Courier New"/>
        </w:rPr>
        <w:t xml:space="preserve">        }</w:t>
      </w:r>
    </w:p>
    <w:p w14:paraId="26249B50" w14:textId="3DBC5CBB" w:rsidR="00716B51" w:rsidRDefault="00716B51" w:rsidP="00716B51">
      <w:pPr>
        <w:rPr>
          <w:rFonts w:ascii="Courier New" w:hAnsi="Courier New" w:cs="Courier New"/>
        </w:rPr>
      </w:pPr>
      <w:r w:rsidRPr="00716B51">
        <w:rPr>
          <w:rFonts w:ascii="Courier New" w:hAnsi="Courier New" w:cs="Courier New"/>
        </w:rPr>
        <w:t xml:space="preserve">    }</w:t>
      </w:r>
    </w:p>
    <w:p w14:paraId="7E3E446D" w14:textId="35D40947" w:rsidR="00716B51" w:rsidRDefault="00716B51" w:rsidP="00716B51">
      <w:pPr>
        <w:rPr>
          <w:rFonts w:ascii="Courier New" w:hAnsi="Courier New" w:cs="Courier New"/>
        </w:rPr>
      </w:pPr>
    </w:p>
    <w:p w14:paraId="2274B00D" w14:textId="7EB44F79" w:rsidR="00716B51" w:rsidRDefault="00716B51" w:rsidP="00716B51">
      <w:r>
        <w:t>En el componente de crear un nuevo mensaje es un formulario con todos los campos obligatorios, y donde se controlan los estados para cancelar</w:t>
      </w:r>
      <w:r w:rsidR="005D2BC4">
        <w:t>,</w:t>
      </w:r>
      <w:r>
        <w:t xml:space="preserve"> en el que vuelve a la vista anterior, y para en el caso de que se </w:t>
      </w:r>
      <w:r w:rsidR="00FC0213">
        <w:t>envíe</w:t>
      </w:r>
      <w:r>
        <w:t xml:space="preserve"> con éxito </w:t>
      </w:r>
      <w:r w:rsidR="005D2BC4">
        <w:t xml:space="preserve">un nuevo </w:t>
      </w:r>
      <w:r w:rsidR="00AE45B5">
        <w:t>mensaje, se</w:t>
      </w:r>
      <w:r w:rsidR="005D2BC4">
        <w:t xml:space="preserve"> cambia el estado de enviado para volver a cargar la lista mensajes otra vez.</w:t>
      </w:r>
    </w:p>
    <w:p w14:paraId="2F1FB91F" w14:textId="77777777" w:rsidR="005D2BC4" w:rsidRPr="00716B51" w:rsidRDefault="005D2BC4" w:rsidP="00716B51"/>
    <w:p w14:paraId="4C543C84" w14:textId="26024373" w:rsidR="006D5AEE" w:rsidRDefault="006D5AEE" w:rsidP="003A2B44">
      <w:pPr>
        <w:pStyle w:val="Ttulo1"/>
      </w:pPr>
      <w:bookmarkStart w:id="151" w:name="_Toc523913081"/>
      <w:r>
        <w:lastRenderedPageBreak/>
        <w:t>Conclusiones</w:t>
      </w:r>
      <w:bookmarkEnd w:id="151"/>
    </w:p>
    <w:p w14:paraId="3FE2479A" w14:textId="39A3D2CC" w:rsidR="00FC0213" w:rsidRDefault="00FC0213" w:rsidP="00FC1971">
      <w:pPr>
        <w:pStyle w:val="Ttulo2"/>
      </w:pPr>
      <w:bookmarkStart w:id="152" w:name="_Toc523912130"/>
      <w:bookmarkStart w:id="153" w:name="_Toc523913082"/>
      <w:r>
        <w:t>Revisión de objetivos</w:t>
      </w:r>
      <w:bookmarkEnd w:id="152"/>
      <w:bookmarkEnd w:id="153"/>
    </w:p>
    <w:p w14:paraId="5CDA9C2C" w14:textId="7F45AF94" w:rsidR="00FC0213" w:rsidRDefault="00FC0213" w:rsidP="00FC0213">
      <w:r>
        <w:t>En el proyecto se propusieron diferentes objetivos</w:t>
      </w:r>
      <w:r w:rsidR="00FB233F">
        <w:t xml:space="preserve">, el principal era crear un sistema seguro </w:t>
      </w:r>
      <w:r w:rsidR="00A00653">
        <w:t xml:space="preserve">y de código abierto </w:t>
      </w:r>
      <w:r w:rsidR="00FB233F">
        <w:t xml:space="preserve">para la comunicación entre medico y paciente sin la necesidad de estar los dos físicamente en el mismo sitio. Proveer funciones adicionales </w:t>
      </w:r>
      <w:r w:rsidR="00AE45B5">
        <w:t>como,</w:t>
      </w:r>
      <w:r w:rsidR="00FB233F">
        <w:t xml:space="preserve"> por ejemplo, crear citas eligiendo el medico y el tipo de cita que se quiera, dar la posibilidad de comunicarse entre ellos mediante mensajes, ver el historial médico y las consultas y poder crear nuevas. Y aparte </w:t>
      </w:r>
      <w:r w:rsidR="00194C9A">
        <w:t>de todo esto, conseguir que el sistema fuese lo mas seguro posible.</w:t>
      </w:r>
    </w:p>
    <w:p w14:paraId="26A5816F" w14:textId="456CA15D" w:rsidR="008D2031" w:rsidRDefault="00194C9A" w:rsidP="00FC0213">
      <w:r>
        <w:t>Estos objetivos se han cumplido</w:t>
      </w:r>
      <w:r w:rsidR="00AA409E">
        <w:t xml:space="preserve"> en su </w:t>
      </w:r>
      <w:r w:rsidR="00F450AB">
        <w:t>mayoría</w:t>
      </w:r>
      <w:r>
        <w:t>, teniend</w:t>
      </w:r>
      <w:r w:rsidR="00DD63A7">
        <w:t>o como resultado un proyecto de código</w:t>
      </w:r>
      <w:r w:rsidR="008D2031">
        <w:t xml:space="preserve"> abierto</w:t>
      </w:r>
      <w:r w:rsidR="00F303CD">
        <w:t xml:space="preserve"> y</w:t>
      </w:r>
      <w:r w:rsidR="008D2031">
        <w:t xml:space="preserve"> </w:t>
      </w:r>
      <w:r w:rsidR="00AF6F46">
        <w:t>una integración completa de todas las funciones desarrolladas con</w:t>
      </w:r>
      <w:r w:rsidR="008D2031">
        <w:t xml:space="preserve"> la función de </w:t>
      </w:r>
      <w:proofErr w:type="spellStart"/>
      <w:r w:rsidR="008D2031">
        <w:t>videollamada</w:t>
      </w:r>
      <w:proofErr w:type="spellEnd"/>
      <w:r w:rsidR="00F303CD">
        <w:t>.</w:t>
      </w:r>
      <w:r w:rsidR="008D2031">
        <w:t xml:space="preserve"> </w:t>
      </w:r>
      <w:r w:rsidR="00F303CD">
        <w:t xml:space="preserve">Está </w:t>
      </w:r>
      <w:r w:rsidR="00A55A14">
        <w:t xml:space="preserve">disponible para todo el mundo </w:t>
      </w:r>
      <w:r w:rsidR="008D2031">
        <w:t xml:space="preserve">en </w:t>
      </w:r>
      <w:r w:rsidR="008D2031" w:rsidRPr="00AF6F46">
        <w:rPr>
          <w:i/>
        </w:rPr>
        <w:t>GitHub</w:t>
      </w:r>
      <w:r w:rsidR="008D2031">
        <w:t xml:space="preserve">: </w:t>
      </w:r>
      <w:hyperlink r:id="rId55" w:history="1">
        <w:r w:rsidR="008D2031" w:rsidRPr="00246823">
          <w:rPr>
            <w:rStyle w:val="Hipervnculo"/>
          </w:rPr>
          <w:t>https://github.com/bap17/TFG</w:t>
        </w:r>
      </w:hyperlink>
    </w:p>
    <w:p w14:paraId="6EA0A041" w14:textId="661AE17E" w:rsidR="00194C9A" w:rsidRDefault="00194C9A" w:rsidP="00FC0213">
      <w:r>
        <w:t xml:space="preserve">En la parte del API REST, se han desarrollado la mayoría de </w:t>
      </w:r>
      <w:r w:rsidR="00AE45B5">
        <w:t>los servicios</w:t>
      </w:r>
      <w:r>
        <w:t xml:space="preserve"> propuestos, exceptuando algunos adicionales como el cifrado de ficher</w:t>
      </w:r>
      <w:r w:rsidR="00AF6F46">
        <w:t>os, teniendo disponibles los servicios de crear citas, ver citas, ver el historial clínico, ver consultas, añadir nuevas consultas, ver los mensajes recibidos y enviados y enviar nuevos mensajes.</w:t>
      </w:r>
      <w:r w:rsidR="00A00653">
        <w:t xml:space="preserve"> Aparte de eso se ha conseguido un API que puede ser reutilizada en otros proyectos, es decir, que no es exclusiva y tiene la posibilidad de que se le añadan nuevas características en el futuro.</w:t>
      </w:r>
    </w:p>
    <w:p w14:paraId="5E06DF57" w14:textId="0D42C079" w:rsidR="00A00653" w:rsidRDefault="00A00653" w:rsidP="00FC0213">
      <w:r>
        <w:t xml:space="preserve">En la parte de la aplicación web, se ha conseguido una interfaz de usuario intuitiva </w:t>
      </w:r>
      <w:r w:rsidR="00F95D21">
        <w:t xml:space="preserve">pero mejorable en ciertos aspectos, sobretodo de cara a mejorar la experiencia del usuario y reducir el numero de errores que pueda tener. Se pueden añadir funcionalidades que en el API están </w:t>
      </w:r>
      <w:r w:rsidR="00AE45B5">
        <w:t>implementadas,</w:t>
      </w:r>
      <w:r w:rsidR="00F95D21">
        <w:t xml:space="preserve"> pero en el cliente no se han llegado a añadir, como es el caso de editar una cita.</w:t>
      </w:r>
    </w:p>
    <w:p w14:paraId="00A4671D" w14:textId="304998FC" w:rsidR="00F95D21" w:rsidRDefault="00F95D21" w:rsidP="00FC0213">
      <w:r>
        <w:t xml:space="preserve">Con respecto a la seguridad, se ha llegado a un nivel de seguridad de datos bueno, </w:t>
      </w:r>
      <w:r w:rsidR="00AA409E">
        <w:t xml:space="preserve">cifrando la conexión con los certificados SSL y cifrando los datos antes de almacenarlos con AES256 con CBC. Aun </w:t>
      </w:r>
      <w:r w:rsidR="00AE45B5">
        <w:t>así,</w:t>
      </w:r>
      <w:r w:rsidR="00AA409E">
        <w:t xml:space="preserve"> la seguridad es mejorable, por </w:t>
      </w:r>
      <w:r w:rsidR="00AE45B5">
        <w:t>ejemplo,</w:t>
      </w:r>
      <w:r w:rsidR="00AA409E">
        <w:t xml:space="preserve"> se puede cifrar la base de datos entera no solo los datos, ya que el sistema estaría expuesto ante un posible robo o acceso indebido al servidor. También se </w:t>
      </w:r>
      <w:r w:rsidR="00AA409E">
        <w:lastRenderedPageBreak/>
        <w:t xml:space="preserve">puede mejorar el cifrado, en lugar de usar AES con CBC se podría usar AES con </w:t>
      </w:r>
      <w:r w:rsidR="00AE45B5">
        <w:t>GCM, que</w:t>
      </w:r>
      <w:r w:rsidR="00AA409E">
        <w:t xml:space="preserve"> es otro modo de operación de cifrado en bloque que ha adoptado ampliamente gracias a su eficiencia y rendimiento.</w:t>
      </w:r>
    </w:p>
    <w:p w14:paraId="127EB8D7" w14:textId="2285D9E9" w:rsidR="00AF6F46" w:rsidRDefault="00AF6F46" w:rsidP="00FC0213"/>
    <w:p w14:paraId="04059644" w14:textId="65626147" w:rsidR="00AF6F46" w:rsidRDefault="00AF6F46" w:rsidP="00FC0213"/>
    <w:p w14:paraId="0A3AD1F0" w14:textId="0D94A24E" w:rsidR="00AF6F46" w:rsidRDefault="00AF6F46" w:rsidP="00FC0213"/>
    <w:p w14:paraId="1A235411" w14:textId="585CDFD3" w:rsidR="00AF6F46" w:rsidRDefault="00AF6F46" w:rsidP="00FC0213"/>
    <w:p w14:paraId="7E037EB6" w14:textId="6720FCE2" w:rsidR="00AF6F46" w:rsidRDefault="00AF6F46" w:rsidP="00FC0213"/>
    <w:p w14:paraId="7792522D" w14:textId="43676DA7" w:rsidR="00AF6F46" w:rsidRDefault="00AF6F46" w:rsidP="00FC0213"/>
    <w:p w14:paraId="71E66952" w14:textId="2F635DD6" w:rsidR="00AF6F46" w:rsidRDefault="00AF6F46" w:rsidP="00FC0213"/>
    <w:p w14:paraId="121395B7" w14:textId="14633F16" w:rsidR="00AF6F46" w:rsidRDefault="00AF6F46" w:rsidP="00FC0213"/>
    <w:p w14:paraId="3E77EBE9" w14:textId="19A216F9" w:rsidR="00AF6F46" w:rsidRDefault="00AF6F46" w:rsidP="00FC0213"/>
    <w:p w14:paraId="7A581350" w14:textId="1FE9E17F" w:rsidR="00AF6F46" w:rsidRDefault="00AF6F46" w:rsidP="00FC0213"/>
    <w:p w14:paraId="6A7C7B4F" w14:textId="44936C0D" w:rsidR="00AF6F46" w:rsidRDefault="00AF6F46" w:rsidP="00FC0213"/>
    <w:p w14:paraId="66A50D35" w14:textId="64F885F7" w:rsidR="00AF6F46" w:rsidRDefault="00AF6F46" w:rsidP="00FC0213"/>
    <w:p w14:paraId="2D383B29" w14:textId="614252FC" w:rsidR="00AF6F46" w:rsidRDefault="00AF6F46" w:rsidP="00FC0213"/>
    <w:p w14:paraId="48766523" w14:textId="0112D685" w:rsidR="00AF6F46" w:rsidRDefault="00AF6F46" w:rsidP="00FC0213"/>
    <w:p w14:paraId="4ABC67E2" w14:textId="38EA3274" w:rsidR="00AF6F46" w:rsidRDefault="00AF6F46" w:rsidP="00FC0213"/>
    <w:p w14:paraId="0B9E59EB" w14:textId="54EC54AD" w:rsidR="00AF6F46" w:rsidRDefault="00AF6F46" w:rsidP="00FC0213"/>
    <w:p w14:paraId="0979558E" w14:textId="0ED3E0DC" w:rsidR="00AF6F46" w:rsidRDefault="00AF6F46" w:rsidP="00FC0213"/>
    <w:p w14:paraId="71661B34" w14:textId="752E9E70" w:rsidR="00AF6F46" w:rsidRDefault="00AF6F46" w:rsidP="00FC0213"/>
    <w:p w14:paraId="188114F8" w14:textId="2B0E1F53" w:rsidR="00AF6F46" w:rsidRDefault="00AF6F46" w:rsidP="00FC0213"/>
    <w:p w14:paraId="57D47397" w14:textId="0C6349CA" w:rsidR="00AF6F46" w:rsidRDefault="00AF6F46" w:rsidP="00FC0213"/>
    <w:p w14:paraId="58128D5E" w14:textId="5AC637D2" w:rsidR="00AF6F46" w:rsidRDefault="00AF6F46" w:rsidP="00FC0213"/>
    <w:p w14:paraId="015869FB" w14:textId="77777777" w:rsidR="00AF6F46" w:rsidRPr="00FC0213" w:rsidRDefault="00AF6F46" w:rsidP="00FC0213"/>
    <w:p w14:paraId="33D1E984" w14:textId="36A015F5" w:rsidR="00FC0213" w:rsidRDefault="00FC0213" w:rsidP="00FC1971">
      <w:pPr>
        <w:pStyle w:val="Ttulo2"/>
      </w:pPr>
      <w:bookmarkStart w:id="154" w:name="_Toc523912131"/>
      <w:bookmarkStart w:id="155" w:name="_Toc523913083"/>
      <w:r>
        <w:lastRenderedPageBreak/>
        <w:t>Trabajos futuros</w:t>
      </w:r>
      <w:bookmarkEnd w:id="154"/>
      <w:bookmarkEnd w:id="155"/>
    </w:p>
    <w:p w14:paraId="36772734" w14:textId="2BB483AA" w:rsidR="00AA409E" w:rsidRDefault="00AA409E" w:rsidP="00AA409E">
      <w:r>
        <w:t>El proyecto tiene muchas posibilidades de mejoras y ampliaciones, como por ejemplo añadir la funcionalidad de subir ficheros adicionales a las consultas como ya se ha me</w:t>
      </w:r>
      <w:r w:rsidR="00F450AB">
        <w:t>ncionado anteriormente.</w:t>
      </w:r>
    </w:p>
    <w:p w14:paraId="472BD099" w14:textId="2DE07032" w:rsidR="00F450AB" w:rsidRDefault="00F450AB" w:rsidP="00AA409E">
      <w:r>
        <w:t xml:space="preserve">Al principio del proyecto se planteó también la idea de meter eventos del establecimiento donde </w:t>
      </w:r>
      <w:r w:rsidR="00AE45B5">
        <w:t>esta alojada</w:t>
      </w:r>
      <w:r>
        <w:t xml:space="preserve"> la aplicación, ya sea centro de salud u hospital. Esta característica está contemplada en el esquema relacional de la base de datos (</w:t>
      </w:r>
      <w:r w:rsidRPr="00F450AB">
        <w:rPr>
          <w:i/>
        </w:rPr>
        <w:t>ilustración 19</w:t>
      </w:r>
      <w:r>
        <w:t>), por lo que solo habría que implementar la lógica de negocio en el API y añadir la funcionalidad al cliente.</w:t>
      </w:r>
    </w:p>
    <w:p w14:paraId="32A42AF6" w14:textId="73773C5B" w:rsidR="00F450AB" w:rsidRDefault="00F450AB" w:rsidP="00AA409E">
      <w:r>
        <w:t>Otra posible interesante característica es ofrecer al paciente y al medico un calendario con recordatorios de las citas pendientes, y en el caso del paciente también mostrarle los medicamentos que se tiene tomar al día, mandándole un aviso a la hora concreta en la cual se lo tendría que tomar.</w:t>
      </w:r>
    </w:p>
    <w:p w14:paraId="230976BD" w14:textId="45E299DC" w:rsidR="00F303CD" w:rsidRDefault="00F303CD" w:rsidP="00AA409E">
      <w:r>
        <w:t xml:space="preserve">También para hacer mas completo el sistema, sería interesante ofrecer la posibilidad al medico de poder recetar medicamentos a los pacientes sin que tengan que estar físicamente. </w:t>
      </w:r>
    </w:p>
    <w:p w14:paraId="60642832" w14:textId="16A6A5D8" w:rsidR="00F450AB" w:rsidRDefault="00F450AB" w:rsidP="00AA409E">
      <w:r>
        <w:t xml:space="preserve">Y por supuesto, está también la futura implementación de </w:t>
      </w:r>
      <w:r w:rsidR="00AF4DA8">
        <w:t>convertir</w:t>
      </w:r>
      <w:r>
        <w:t xml:space="preserve"> el sistema a </w:t>
      </w:r>
      <w:r w:rsidR="00AF4DA8">
        <w:t xml:space="preserve">aplicación para </w:t>
      </w:r>
      <w:r>
        <w:t xml:space="preserve">dispositivos móviles. </w:t>
      </w:r>
    </w:p>
    <w:p w14:paraId="1234FFCD" w14:textId="16461505" w:rsidR="00F56C1B" w:rsidRDefault="00F56C1B" w:rsidP="00AA409E"/>
    <w:p w14:paraId="19A1277A" w14:textId="567431CF" w:rsidR="00F56C1B" w:rsidRDefault="00F56C1B" w:rsidP="00AA409E"/>
    <w:p w14:paraId="42A7BEC5" w14:textId="384E6CF9" w:rsidR="00F56C1B" w:rsidRDefault="00F56C1B" w:rsidP="00AA409E"/>
    <w:p w14:paraId="33B76B64" w14:textId="1E9FBA7D" w:rsidR="00F56C1B" w:rsidRDefault="00F56C1B" w:rsidP="00AA409E"/>
    <w:p w14:paraId="70C21B1C" w14:textId="6196E8DF" w:rsidR="00F56C1B" w:rsidRDefault="00F56C1B" w:rsidP="00AA409E"/>
    <w:p w14:paraId="75709BD5" w14:textId="7C173F00" w:rsidR="00F56C1B" w:rsidRDefault="00F56C1B" w:rsidP="00AA409E"/>
    <w:p w14:paraId="22D8D053" w14:textId="72BCB43A" w:rsidR="00F56C1B" w:rsidRDefault="00F56C1B" w:rsidP="00AA409E"/>
    <w:p w14:paraId="4C5AF820" w14:textId="58EDC28F" w:rsidR="00F56C1B" w:rsidRDefault="00F56C1B" w:rsidP="00AA409E"/>
    <w:p w14:paraId="2BD8C9D5" w14:textId="0324D709" w:rsidR="00F56C1B" w:rsidRPr="00AA409E" w:rsidRDefault="00F56C1B" w:rsidP="00AA409E"/>
    <w:p w14:paraId="23A70E58" w14:textId="6FF6E7BF" w:rsidR="00F57A89" w:rsidRPr="00F303CD" w:rsidRDefault="0057491D" w:rsidP="003A2B44">
      <w:pPr>
        <w:pStyle w:val="Ttulo1"/>
      </w:pPr>
      <w:bookmarkStart w:id="156" w:name="_Toc523913084"/>
      <w:r w:rsidRPr="00F303CD">
        <w:lastRenderedPageBreak/>
        <w:t>Bibliografía</w:t>
      </w:r>
      <w:bookmarkEnd w:id="156"/>
    </w:p>
    <w:p w14:paraId="1B755ED3" w14:textId="6D6F5E31" w:rsidR="00F57A89" w:rsidRDefault="00F57A89" w:rsidP="00F57A89">
      <w:proofErr w:type="spellStart"/>
      <w:r>
        <w:t>Atrys</w:t>
      </w:r>
      <w:proofErr w:type="spellEnd"/>
      <w:r w:rsidR="00885070">
        <w:t xml:space="preserve"> (</w:t>
      </w:r>
      <w:r w:rsidR="00491172">
        <w:t>22 de junio de 2018</w:t>
      </w:r>
      <w:r w:rsidR="00885070">
        <w:t>)</w:t>
      </w:r>
      <w:r>
        <w:t xml:space="preserve">. </w:t>
      </w:r>
      <w:r w:rsidRPr="007B4A97">
        <w:rPr>
          <w:i/>
        </w:rPr>
        <w:t>Telemedicina</w:t>
      </w:r>
      <w:r>
        <w:t>. Obtenido de</w:t>
      </w:r>
    </w:p>
    <w:p w14:paraId="34E83187" w14:textId="1C85EE94" w:rsidR="00F57A89" w:rsidRDefault="009364C8" w:rsidP="00F57A89">
      <w:pPr>
        <w:rPr>
          <w:rStyle w:val="Hipervnculo"/>
        </w:rPr>
      </w:pPr>
      <w:hyperlink r:id="rId56" w:history="1">
        <w:r w:rsidR="00F57A89" w:rsidRPr="006D672D">
          <w:rPr>
            <w:rStyle w:val="Hipervnculo"/>
          </w:rPr>
          <w:t>http://www.atryshealth.com/es/-qué-es-la-telemedicina-_1580</w:t>
        </w:r>
      </w:hyperlink>
    </w:p>
    <w:p w14:paraId="241BA5F7" w14:textId="68F2E8B8" w:rsidR="00285DB2" w:rsidRDefault="00285DB2" w:rsidP="00F57A89">
      <w:r>
        <w:t xml:space="preserve">Carlos </w:t>
      </w:r>
      <w:proofErr w:type="spellStart"/>
      <w:r>
        <w:t>Azaustre</w:t>
      </w:r>
      <w:proofErr w:type="spellEnd"/>
      <w:r>
        <w:t xml:space="preserve"> (2017). </w:t>
      </w:r>
      <w:r w:rsidRPr="00285DB2">
        <w:rPr>
          <w:i/>
        </w:rPr>
        <w:t xml:space="preserve">¿Qué es la autenticación basada en </w:t>
      </w:r>
      <w:proofErr w:type="spellStart"/>
      <w:r w:rsidRPr="00285DB2">
        <w:rPr>
          <w:i/>
        </w:rPr>
        <w:t>token</w:t>
      </w:r>
      <w:proofErr w:type="spellEnd"/>
      <w:r w:rsidRPr="00285DB2">
        <w:rPr>
          <w:i/>
        </w:rPr>
        <w:t>?</w:t>
      </w:r>
      <w:r>
        <w:t xml:space="preserve"> Obtenido de </w:t>
      </w:r>
    </w:p>
    <w:p w14:paraId="635C40DD" w14:textId="34FD6683" w:rsidR="00285DB2" w:rsidRDefault="009364C8" w:rsidP="00F57A89">
      <w:hyperlink r:id="rId57" w:history="1">
        <w:r w:rsidR="00285DB2" w:rsidRPr="00540A13">
          <w:rPr>
            <w:rStyle w:val="Hipervnculo"/>
          </w:rPr>
          <w:t>https://carlosazaustre.es/que-es-la-autenticacion-con-token/</w:t>
        </w:r>
      </w:hyperlink>
    </w:p>
    <w:p w14:paraId="7D5EA7AC" w14:textId="78527113" w:rsidR="00F57A89" w:rsidRDefault="00F57A89" w:rsidP="00F57A89">
      <w:r>
        <w:t>Expansión (</w:t>
      </w:r>
      <w:r w:rsidR="00AE45B5">
        <w:t>enero</w:t>
      </w:r>
      <w:r>
        <w:t xml:space="preserve"> 2018). </w:t>
      </w:r>
      <w:r w:rsidRPr="007B4A97">
        <w:rPr>
          <w:i/>
        </w:rPr>
        <w:t>Cifras de internet</w:t>
      </w:r>
      <w:r>
        <w:t>. Obtenido de</w:t>
      </w:r>
    </w:p>
    <w:p w14:paraId="591E603B" w14:textId="6F1CBCD0" w:rsidR="00F57A89" w:rsidRDefault="009364C8" w:rsidP="00F57A89">
      <w:pPr>
        <w:rPr>
          <w:rStyle w:val="Hipervnculo"/>
        </w:rPr>
      </w:pPr>
      <w:hyperlink r:id="rId58" w:history="1">
        <w:r w:rsidR="00F57A89" w:rsidRPr="006D672D">
          <w:rPr>
            <w:rStyle w:val="Hipervnculo"/>
          </w:rPr>
          <w:t>http://www.expansion.com/economia-digital/innovacion/2018/02/01/5a72e73a22601db2288b4658.html</w:t>
        </w:r>
      </w:hyperlink>
    </w:p>
    <w:p w14:paraId="41CDE21F" w14:textId="16D1FEBF" w:rsidR="00F57A89" w:rsidRDefault="00F57A89" w:rsidP="00F57A89">
      <w:proofErr w:type="spellStart"/>
      <w:r>
        <w:t>HealthTap</w:t>
      </w:r>
      <w:proofErr w:type="spellEnd"/>
      <w:r w:rsidR="00885070">
        <w:t xml:space="preserve"> (</w:t>
      </w:r>
      <w:r w:rsidR="00491172">
        <w:t>1 de noviembre de 2017</w:t>
      </w:r>
      <w:r w:rsidR="00885070">
        <w:t>)</w:t>
      </w:r>
      <w:r>
        <w:t>. Obtenido de</w:t>
      </w:r>
    </w:p>
    <w:p w14:paraId="3C847D76" w14:textId="3B7F92CB" w:rsidR="00F57A89" w:rsidRDefault="009364C8" w:rsidP="00F57A89">
      <w:pPr>
        <w:rPr>
          <w:rStyle w:val="Hipervnculo"/>
        </w:rPr>
      </w:pPr>
      <w:hyperlink r:id="rId59" w:history="1">
        <w:r w:rsidR="00F57A89" w:rsidRPr="006D672D">
          <w:rPr>
            <w:rStyle w:val="Hipervnculo"/>
          </w:rPr>
          <w:t>https://www.healthtap.com/what_we_make/overview</w:t>
        </w:r>
      </w:hyperlink>
    </w:p>
    <w:p w14:paraId="3BF5A92E" w14:textId="7585BE40" w:rsidR="00F57A89" w:rsidRDefault="00F57A89" w:rsidP="00F57A89">
      <w:r>
        <w:t>Juniper (2017).</w:t>
      </w:r>
      <w:r w:rsidRPr="00166728">
        <w:t xml:space="preserve"> </w:t>
      </w:r>
      <w:proofErr w:type="spellStart"/>
      <w:r w:rsidRPr="00166728">
        <w:rPr>
          <w:i/>
        </w:rPr>
        <w:t>Minimum</w:t>
      </w:r>
      <w:proofErr w:type="spellEnd"/>
      <w:r w:rsidRPr="00166728">
        <w:rPr>
          <w:i/>
        </w:rPr>
        <w:t xml:space="preserve"> Hardware </w:t>
      </w:r>
      <w:proofErr w:type="spellStart"/>
      <w:r w:rsidRPr="00166728">
        <w:rPr>
          <w:i/>
        </w:rPr>
        <w:t>Requirements</w:t>
      </w:r>
      <w:proofErr w:type="spellEnd"/>
      <w:r w:rsidRPr="00166728">
        <w:rPr>
          <w:i/>
        </w:rPr>
        <w:t xml:space="preserve"> </w:t>
      </w:r>
      <w:proofErr w:type="spellStart"/>
      <w:r w:rsidRPr="00166728">
        <w:rPr>
          <w:i/>
        </w:rPr>
        <w:t>for</w:t>
      </w:r>
      <w:proofErr w:type="spellEnd"/>
      <w:r w:rsidRPr="00166728">
        <w:rPr>
          <w:i/>
        </w:rPr>
        <w:t xml:space="preserve"> </w:t>
      </w:r>
      <w:proofErr w:type="spellStart"/>
      <w:r w:rsidRPr="00166728">
        <w:rPr>
          <w:i/>
        </w:rPr>
        <w:t>Node</w:t>
      </w:r>
      <w:proofErr w:type="spellEnd"/>
      <w:r w:rsidRPr="00166728">
        <w:rPr>
          <w:i/>
        </w:rPr>
        <w:t xml:space="preserve"> Servers and Servers</w:t>
      </w:r>
      <w:r>
        <w:t xml:space="preserve">. Obtenido de </w:t>
      </w:r>
    </w:p>
    <w:p w14:paraId="282F5C53" w14:textId="68C9D3A3" w:rsidR="00F57A89" w:rsidRDefault="009364C8" w:rsidP="00F57A89">
      <w:pPr>
        <w:rPr>
          <w:rStyle w:val="Hipervnculo"/>
        </w:rPr>
      </w:pPr>
      <w:hyperlink r:id="rId60" w:history="1">
        <w:r w:rsidR="00F57A89" w:rsidRPr="006D672D">
          <w:rPr>
            <w:rStyle w:val="Hipervnculo"/>
          </w:rPr>
          <w:t>https://www.juniper.net/documentation/en_US/nfv2.1/topics/reference/ccpe-servers-hardware-spec.html</w:t>
        </w:r>
      </w:hyperlink>
    </w:p>
    <w:p w14:paraId="366109BD" w14:textId="3A864CC8" w:rsidR="00F57A89" w:rsidRDefault="00F57A89" w:rsidP="00F57A89">
      <w:r>
        <w:t>La Vanguardia (</w:t>
      </w:r>
      <w:r w:rsidR="00AE45B5">
        <w:t>febrero</w:t>
      </w:r>
      <w:r>
        <w:t xml:space="preserve"> 2018). </w:t>
      </w:r>
      <w:r w:rsidRPr="00166728">
        <w:rPr>
          <w:i/>
        </w:rPr>
        <w:t>El 68% de la población española se conecta a internet a diario</w:t>
      </w:r>
      <w:r>
        <w:t xml:space="preserve">. Obtenido de </w:t>
      </w:r>
    </w:p>
    <w:p w14:paraId="1BDC228A" w14:textId="3D759543" w:rsidR="00657018" w:rsidRDefault="009364C8" w:rsidP="00657018">
      <w:pPr>
        <w:rPr>
          <w:rStyle w:val="Hipervnculo"/>
        </w:rPr>
      </w:pPr>
      <w:hyperlink r:id="rId61" w:history="1">
        <w:r w:rsidR="00F57A89" w:rsidRPr="006D672D">
          <w:rPr>
            <w:rStyle w:val="Hipervnculo"/>
          </w:rPr>
          <w:t>https://www.lavanguardia.com/economia/20180205/44565836290/internet-poblacion.html</w:t>
        </w:r>
      </w:hyperlink>
      <w:r w:rsidR="00657018">
        <w:rPr>
          <w:rStyle w:val="Hipervnculo"/>
        </w:rPr>
        <w:t>.</w:t>
      </w:r>
    </w:p>
    <w:p w14:paraId="157197EA" w14:textId="51D5C5CB" w:rsidR="00DD63A7" w:rsidRDefault="00DD63A7" w:rsidP="002E0A72">
      <w:r>
        <w:t xml:space="preserve">Margaret </w:t>
      </w:r>
      <w:proofErr w:type="spellStart"/>
      <w:r>
        <w:t>Rouse</w:t>
      </w:r>
      <w:proofErr w:type="spellEnd"/>
      <w:r>
        <w:t xml:space="preserve"> (2017). </w:t>
      </w:r>
      <w:proofErr w:type="spellStart"/>
      <w:r w:rsidRPr="00DD63A7">
        <w:rPr>
          <w:i/>
        </w:rPr>
        <w:t>Advanced</w:t>
      </w:r>
      <w:proofErr w:type="spellEnd"/>
      <w:r w:rsidRPr="00DD63A7">
        <w:rPr>
          <w:i/>
        </w:rPr>
        <w:t xml:space="preserve"> </w:t>
      </w:r>
      <w:proofErr w:type="spellStart"/>
      <w:r w:rsidRPr="00DD63A7">
        <w:rPr>
          <w:i/>
        </w:rPr>
        <w:t>Encryption</w:t>
      </w:r>
      <w:proofErr w:type="spellEnd"/>
      <w:r w:rsidRPr="00DD63A7">
        <w:rPr>
          <w:i/>
        </w:rPr>
        <w:t xml:space="preserve"> Standard (AES)</w:t>
      </w:r>
      <w:r>
        <w:t>. Obtenido de</w:t>
      </w:r>
    </w:p>
    <w:p w14:paraId="1111E01B" w14:textId="6CF86A05" w:rsidR="00DD63A7" w:rsidRDefault="00DD63A7" w:rsidP="002E0A72">
      <w:hyperlink r:id="rId62" w:history="1">
        <w:r w:rsidRPr="00246823">
          <w:rPr>
            <w:rStyle w:val="Hipervnculo"/>
          </w:rPr>
          <w:t>https://searchsecurity.techtarget.com/definition/Advanced-Encryption-Standard</w:t>
        </w:r>
      </w:hyperlink>
    </w:p>
    <w:p w14:paraId="133C2B23" w14:textId="11083249" w:rsidR="002E0A72" w:rsidRDefault="002E0A72" w:rsidP="002E0A72">
      <w:r w:rsidRPr="00491172">
        <w:t xml:space="preserve">Michael </w:t>
      </w:r>
      <w:proofErr w:type="spellStart"/>
      <w:r w:rsidRPr="00491172">
        <w:t>Abernethy</w:t>
      </w:r>
      <w:proofErr w:type="spellEnd"/>
      <w:r w:rsidRPr="00491172">
        <w:t xml:space="preserve"> </w:t>
      </w:r>
      <w:r>
        <w:t xml:space="preserve">(2011). </w:t>
      </w:r>
      <w:r>
        <w:rPr>
          <w:i/>
        </w:rPr>
        <w:t xml:space="preserve">¿Simplemente qué es Node.js? </w:t>
      </w:r>
      <w:r>
        <w:t xml:space="preserve">Obtenido de </w:t>
      </w:r>
    </w:p>
    <w:p w14:paraId="62EC0301" w14:textId="064F952A" w:rsidR="002E0A72" w:rsidRPr="00657018" w:rsidRDefault="002E0A72" w:rsidP="002E0A72">
      <w:pPr>
        <w:rPr>
          <w:rStyle w:val="Hipervnculo"/>
        </w:rPr>
      </w:pPr>
      <w:r w:rsidRPr="002E0A72">
        <w:rPr>
          <w:rStyle w:val="Hipervnculo"/>
        </w:rPr>
        <w:t>https://www.ibm.com/developerworks/ssa/opensource/library/os-nodejs/index.html</w:t>
      </w:r>
    </w:p>
    <w:p w14:paraId="288B986F" w14:textId="133C506C" w:rsidR="00F57A89" w:rsidRDefault="00F57A89" w:rsidP="00F57A89">
      <w:r>
        <w:t>Murcia Salud (</w:t>
      </w:r>
      <w:r w:rsidR="00491172">
        <w:t>1 de noviembre de 2017</w:t>
      </w:r>
      <w:r>
        <w:t>). Obtenido de</w:t>
      </w:r>
    </w:p>
    <w:p w14:paraId="5FCBCD30" w14:textId="71F38F87" w:rsidR="00F57A89" w:rsidRPr="00F57A89" w:rsidRDefault="009364C8" w:rsidP="00F57A89">
      <w:hyperlink r:id="rId63" w:history="1">
        <w:r w:rsidR="00F57A89" w:rsidRPr="006D672D">
          <w:rPr>
            <w:rStyle w:val="Hipervnculo"/>
          </w:rPr>
          <w:t>https://www.murciasalud.es/principal.php</w:t>
        </w:r>
      </w:hyperlink>
    </w:p>
    <w:p w14:paraId="4C6CB748" w14:textId="77777777" w:rsidR="002E0A72" w:rsidRDefault="002E0A72" w:rsidP="002E0A72">
      <w:proofErr w:type="spellStart"/>
      <w:r>
        <w:t>MySQL</w:t>
      </w:r>
      <w:proofErr w:type="spellEnd"/>
      <w:r>
        <w:t xml:space="preserve"> (15 de junio de 2018). </w:t>
      </w:r>
      <w:proofErr w:type="spellStart"/>
      <w:r w:rsidRPr="00657018">
        <w:rPr>
          <w:i/>
        </w:rPr>
        <w:t>MySQL</w:t>
      </w:r>
      <w:proofErr w:type="spellEnd"/>
      <w:r w:rsidRPr="00657018">
        <w:rPr>
          <w:i/>
        </w:rPr>
        <w:t xml:space="preserve"> </w:t>
      </w:r>
      <w:proofErr w:type="spellStart"/>
      <w:r w:rsidRPr="00657018">
        <w:rPr>
          <w:i/>
        </w:rPr>
        <w:t>Workbenc</w:t>
      </w:r>
      <w:r>
        <w:rPr>
          <w:i/>
        </w:rPr>
        <w:t>h</w:t>
      </w:r>
      <w:proofErr w:type="spellEnd"/>
      <w:r>
        <w:rPr>
          <w:i/>
        </w:rPr>
        <w:t xml:space="preserve">. </w:t>
      </w:r>
      <w:r>
        <w:t>Obtenido de</w:t>
      </w:r>
    </w:p>
    <w:p w14:paraId="411F3569" w14:textId="372663B6" w:rsidR="002E0A72" w:rsidRDefault="009364C8" w:rsidP="00F57A89">
      <w:hyperlink r:id="rId64" w:history="1">
        <w:r w:rsidR="002E0A72" w:rsidRPr="00540A13">
          <w:rPr>
            <w:rStyle w:val="Hipervnculo"/>
          </w:rPr>
          <w:t>https://www.mysql.com/products/workbench/</w:t>
        </w:r>
      </w:hyperlink>
    </w:p>
    <w:p w14:paraId="6FE71DE0" w14:textId="00A12543" w:rsidR="00F57A89" w:rsidRDefault="00F57A89" w:rsidP="00F57A89">
      <w:proofErr w:type="spellStart"/>
      <w:r>
        <w:lastRenderedPageBreak/>
        <w:t>Politecnica</w:t>
      </w:r>
      <w:proofErr w:type="spellEnd"/>
      <w:r>
        <w:t xml:space="preserve"> IUMET</w:t>
      </w:r>
      <w:r w:rsidR="00885070">
        <w:t xml:space="preserve"> ()</w:t>
      </w:r>
      <w:r>
        <w:t xml:space="preserve">. </w:t>
      </w:r>
      <w:r w:rsidRPr="00FD273C">
        <w:rPr>
          <w:i/>
        </w:rPr>
        <w:t>Telemedicina</w:t>
      </w:r>
      <w:r>
        <w:rPr>
          <w:i/>
        </w:rPr>
        <w:t xml:space="preserve">. </w:t>
      </w:r>
      <w:r>
        <w:t>Obtenido de</w:t>
      </w:r>
    </w:p>
    <w:p w14:paraId="6B944976" w14:textId="7A462605" w:rsidR="002E0A72" w:rsidRDefault="009364C8" w:rsidP="00F57A89">
      <w:hyperlink r:id="rId65" w:history="1">
        <w:r w:rsidR="00F57A89" w:rsidRPr="006D672D">
          <w:rPr>
            <w:rStyle w:val="Hipervnculo"/>
          </w:rPr>
          <w:t>http://www.iumet.es/servicios-telemedicina.php</w:t>
        </w:r>
      </w:hyperlink>
    </w:p>
    <w:p w14:paraId="3727DE5C" w14:textId="56CC02CD" w:rsidR="00F57A89" w:rsidRDefault="00F57A89" w:rsidP="00F57A89">
      <w:r>
        <w:t>Sanitas (</w:t>
      </w:r>
      <w:r w:rsidR="00885070">
        <w:t xml:space="preserve">octubre </w:t>
      </w:r>
      <w:r>
        <w:t xml:space="preserve">2016). </w:t>
      </w:r>
      <w:r w:rsidR="00885070">
        <w:t xml:space="preserve">La </w:t>
      </w:r>
      <w:r w:rsidRPr="00FD273C">
        <w:rPr>
          <w:i/>
        </w:rPr>
        <w:t>Telemedicina</w:t>
      </w:r>
      <w:r w:rsidR="00885070">
        <w:rPr>
          <w:i/>
        </w:rPr>
        <w:t xml:space="preserve"> ya es una realidad con Sanitas y se llama BLUA</w:t>
      </w:r>
      <w:r>
        <w:rPr>
          <w:i/>
        </w:rPr>
        <w:t xml:space="preserve">. </w:t>
      </w:r>
      <w:r>
        <w:t>Obtenido de</w:t>
      </w:r>
    </w:p>
    <w:p w14:paraId="28E1667E" w14:textId="7359BE02" w:rsidR="009A564B" w:rsidRDefault="009364C8" w:rsidP="00F57A89">
      <w:hyperlink r:id="rId66" w:history="1">
        <w:r w:rsidR="00885070" w:rsidRPr="00540A13">
          <w:rPr>
            <w:rStyle w:val="Hipervnculo"/>
          </w:rPr>
          <w:t>https://sanitasventas.com/la-telemedicina-ya-realidad-sanitas-se-llama-blua/</w:t>
        </w:r>
      </w:hyperlink>
    </w:p>
    <w:p w14:paraId="54B154B1" w14:textId="27EC2202" w:rsidR="00F57A89" w:rsidRDefault="00F57A89" w:rsidP="00F57A89">
      <w:proofErr w:type="spellStart"/>
      <w:r>
        <w:t>Schneier</w:t>
      </w:r>
      <w:proofErr w:type="spellEnd"/>
      <w:r>
        <w:t xml:space="preserve"> (2005). </w:t>
      </w:r>
      <w:proofErr w:type="spellStart"/>
      <w:r w:rsidRPr="00166728">
        <w:rPr>
          <w:i/>
        </w:rPr>
        <w:t>Cryptanalysis</w:t>
      </w:r>
      <w:proofErr w:type="spellEnd"/>
      <w:r w:rsidRPr="00166728">
        <w:rPr>
          <w:i/>
        </w:rPr>
        <w:t xml:space="preserve"> of SHA-1</w:t>
      </w:r>
      <w:r>
        <w:t xml:space="preserve">. Obtenido de </w:t>
      </w:r>
    </w:p>
    <w:p w14:paraId="1D2CA48C" w14:textId="40924890" w:rsidR="00F57A89" w:rsidRDefault="009364C8" w:rsidP="00F56C1B">
      <w:pPr>
        <w:rPr>
          <w:rStyle w:val="Hipervnculo"/>
        </w:rPr>
      </w:pPr>
      <w:hyperlink r:id="rId67" w:history="1">
        <w:r w:rsidR="00F57A89" w:rsidRPr="006D672D">
          <w:rPr>
            <w:rStyle w:val="Hipervnculo"/>
          </w:rPr>
          <w:t>https://www.schneier.com/blog/archives/2005/02/cryptanalysis_o.html</w:t>
        </w:r>
      </w:hyperlink>
    </w:p>
    <w:p w14:paraId="7A9262DE" w14:textId="6695FAE7" w:rsidR="00F57A89" w:rsidRDefault="00F57A89" w:rsidP="00F57A89">
      <w:proofErr w:type="spellStart"/>
      <w:r>
        <w:t>ScienceDirect</w:t>
      </w:r>
      <w:proofErr w:type="spellEnd"/>
      <w:r>
        <w:t xml:space="preserve"> (</w:t>
      </w:r>
      <w:r w:rsidR="008C153B">
        <w:t>noviembre</w:t>
      </w:r>
      <w:r>
        <w:t xml:space="preserve"> 2016</w:t>
      </w:r>
      <w:r w:rsidRPr="00166728">
        <w:rPr>
          <w:i/>
        </w:rPr>
        <w:t>). Telemedicina, estado actual</w:t>
      </w:r>
      <w:r w:rsidR="00657018">
        <w:rPr>
          <w:i/>
        </w:rPr>
        <w:t xml:space="preserve"> y perspectivas futuras en audiología y otología</w:t>
      </w:r>
      <w:r>
        <w:t>. Obtenido de</w:t>
      </w:r>
    </w:p>
    <w:p w14:paraId="46F6867E" w14:textId="012F3FFA" w:rsidR="00F57A89" w:rsidRDefault="009364C8" w:rsidP="00F56C1B">
      <w:pPr>
        <w:rPr>
          <w:rStyle w:val="Hipervnculo"/>
        </w:rPr>
      </w:pPr>
      <w:hyperlink r:id="rId68" w:history="1">
        <w:r w:rsidR="00F57A89" w:rsidRPr="006D672D">
          <w:rPr>
            <w:rStyle w:val="Hipervnculo"/>
          </w:rPr>
          <w:t>https://www.sciencedirect.com/science/article/pii/S0716864016301195</w:t>
        </w:r>
      </w:hyperlink>
    </w:p>
    <w:p w14:paraId="4125B764" w14:textId="0D2C4BBB" w:rsidR="00F57A89" w:rsidRDefault="00F57A89" w:rsidP="00F57A89">
      <w:r>
        <w:t>Vida</w:t>
      </w:r>
      <w:r w:rsidR="00885070">
        <w:t xml:space="preserve"> (</w:t>
      </w:r>
      <w:r w:rsidR="00491172">
        <w:t>1 de noviembre de 2017</w:t>
      </w:r>
      <w:r w:rsidR="00885070">
        <w:t>)</w:t>
      </w:r>
      <w:r>
        <w:t xml:space="preserve">. </w:t>
      </w:r>
      <w:proofErr w:type="spellStart"/>
      <w:r w:rsidRPr="00FD273C">
        <w:rPr>
          <w:i/>
        </w:rPr>
        <w:t>Videoconsultas</w:t>
      </w:r>
      <w:proofErr w:type="spellEnd"/>
      <w:r w:rsidRPr="00FD273C">
        <w:rPr>
          <w:i/>
        </w:rPr>
        <w:t xml:space="preserve"> médicas</w:t>
      </w:r>
      <w:r>
        <w:t>. Obtenido de</w:t>
      </w:r>
    </w:p>
    <w:p w14:paraId="0CB61A90" w14:textId="30D0FA7C" w:rsidR="00F57A89" w:rsidRDefault="009364C8" w:rsidP="00F56C1B">
      <w:pPr>
        <w:rPr>
          <w:rStyle w:val="Hipervnculo"/>
        </w:rPr>
      </w:pPr>
      <w:hyperlink r:id="rId69" w:history="1">
        <w:r w:rsidR="00F57A89" w:rsidRPr="006D672D">
          <w:rPr>
            <w:rStyle w:val="Hipervnculo"/>
          </w:rPr>
          <w:t>https://www.vida.es</w:t>
        </w:r>
      </w:hyperlink>
    </w:p>
    <w:p w14:paraId="4180228D" w14:textId="1EA703D6" w:rsidR="00F57A89" w:rsidRDefault="00F57A89" w:rsidP="00F57A89">
      <w:proofErr w:type="spellStart"/>
      <w:r>
        <w:t>We</w:t>
      </w:r>
      <w:proofErr w:type="spellEnd"/>
      <w:r>
        <w:t xml:space="preserve"> are social (2018). </w:t>
      </w:r>
      <w:r w:rsidRPr="007B4A97">
        <w:rPr>
          <w:i/>
        </w:rPr>
        <w:t xml:space="preserve">Global </w:t>
      </w:r>
      <w:proofErr w:type="spellStart"/>
      <w:r w:rsidRPr="007B4A97">
        <w:rPr>
          <w:i/>
        </w:rPr>
        <w:t>Report</w:t>
      </w:r>
      <w:proofErr w:type="spellEnd"/>
      <w:r>
        <w:t>. Obtenido de</w:t>
      </w:r>
    </w:p>
    <w:p w14:paraId="5C2639B1" w14:textId="1939D99A" w:rsidR="00F57A89" w:rsidRDefault="009364C8" w:rsidP="00F56C1B">
      <w:hyperlink r:id="rId70" w:history="1">
        <w:r w:rsidR="00F57A89" w:rsidRPr="006D672D">
          <w:rPr>
            <w:rStyle w:val="Hipervnculo"/>
          </w:rPr>
          <w:t>https://digitalreport.wearesocial.com</w:t>
        </w:r>
      </w:hyperlink>
    </w:p>
    <w:p w14:paraId="238E69A9" w14:textId="051E16EC" w:rsidR="00F8313C" w:rsidRDefault="00631AB5" w:rsidP="00F56C1B">
      <w:r>
        <w:t>Wikipedia (</w:t>
      </w:r>
      <w:r w:rsidR="00657018">
        <w:t xml:space="preserve">20 de julio de </w:t>
      </w:r>
      <w:r>
        <w:t xml:space="preserve">2018). </w:t>
      </w:r>
      <w:r w:rsidR="00885070">
        <w:rPr>
          <w:i/>
        </w:rPr>
        <w:t xml:space="preserve">Visual Studio </w:t>
      </w:r>
      <w:proofErr w:type="spellStart"/>
      <w:r w:rsidR="00885070">
        <w:rPr>
          <w:i/>
        </w:rPr>
        <w:t>Code</w:t>
      </w:r>
      <w:proofErr w:type="spellEnd"/>
      <w:r>
        <w:rPr>
          <w:i/>
        </w:rPr>
        <w:t xml:space="preserve">. </w:t>
      </w:r>
      <w:r>
        <w:t xml:space="preserve">Obtenido de </w:t>
      </w:r>
    </w:p>
    <w:p w14:paraId="48134862" w14:textId="1BD5D694" w:rsidR="00631AB5" w:rsidRDefault="009364C8" w:rsidP="00F56C1B">
      <w:pPr>
        <w:rPr>
          <w:rStyle w:val="Hipervnculo"/>
        </w:rPr>
      </w:pPr>
      <w:hyperlink r:id="rId71" w:history="1">
        <w:r w:rsidR="00631AB5" w:rsidRPr="006D672D">
          <w:rPr>
            <w:rStyle w:val="Hipervnculo"/>
          </w:rPr>
          <w:t>https://www.wikipedia.org</w:t>
        </w:r>
      </w:hyperlink>
    </w:p>
    <w:p w14:paraId="02B88BBB" w14:textId="130EE50B" w:rsidR="00491172" w:rsidRDefault="00491172" w:rsidP="00491172">
      <w:r>
        <w:t xml:space="preserve">Wikipedia (6 de julio de 2018). </w:t>
      </w:r>
      <w:r>
        <w:rPr>
          <w:i/>
        </w:rPr>
        <w:t xml:space="preserve">Modos de cifrado. </w:t>
      </w:r>
      <w:r>
        <w:t xml:space="preserve">Obtenido de </w:t>
      </w:r>
    </w:p>
    <w:p w14:paraId="4815ADC7" w14:textId="010C0E1D" w:rsidR="00491172" w:rsidRPr="00885070" w:rsidRDefault="009364C8" w:rsidP="00F56C1B">
      <w:pPr>
        <w:rPr>
          <w:color w:val="0000FF"/>
          <w:u w:val="single"/>
        </w:rPr>
      </w:pPr>
      <w:hyperlink r:id="rId72" w:history="1">
        <w:r w:rsidR="00491172" w:rsidRPr="006D672D">
          <w:rPr>
            <w:rStyle w:val="Hipervnculo"/>
          </w:rPr>
          <w:t>https://www.wikipedia.org</w:t>
        </w:r>
      </w:hyperlink>
    </w:p>
    <w:p w14:paraId="0494A303" w14:textId="212AFDD0" w:rsidR="00631AB5" w:rsidRDefault="00631AB5" w:rsidP="00F56C1B">
      <w:proofErr w:type="spellStart"/>
      <w:r>
        <w:t>Wikiwand</w:t>
      </w:r>
      <w:proofErr w:type="spellEnd"/>
      <w:r w:rsidR="00657018">
        <w:t xml:space="preserve"> (1 de julio de 2018)</w:t>
      </w:r>
      <w:r>
        <w:t xml:space="preserve">. </w:t>
      </w:r>
      <w:r w:rsidRPr="00631AB5">
        <w:rPr>
          <w:i/>
        </w:rPr>
        <w:t>Arquitectura cliente-servidor</w:t>
      </w:r>
      <w:r>
        <w:rPr>
          <w:i/>
        </w:rPr>
        <w:t xml:space="preserve">. </w:t>
      </w:r>
      <w:r>
        <w:t>Obtenido de</w:t>
      </w:r>
    </w:p>
    <w:p w14:paraId="1AE88FC3" w14:textId="64C91F82" w:rsidR="00631AB5" w:rsidRDefault="009364C8" w:rsidP="00F56C1B">
      <w:hyperlink r:id="rId73" w:history="1">
        <w:r w:rsidR="00631AB5" w:rsidRPr="006D672D">
          <w:rPr>
            <w:rStyle w:val="Hipervnculo"/>
          </w:rPr>
          <w:t>http://www.wikiwand.com/es/Cliente-servidor</w:t>
        </w:r>
      </w:hyperlink>
    </w:p>
    <w:p w14:paraId="485AE084" w14:textId="77777777" w:rsidR="00166728" w:rsidRDefault="00166728" w:rsidP="00FD273C"/>
    <w:p w14:paraId="69F645D5" w14:textId="77777777" w:rsidR="007B4A97" w:rsidRPr="00FD273C" w:rsidRDefault="007B4A97" w:rsidP="00FD273C"/>
    <w:sectPr w:rsidR="007B4A97" w:rsidRPr="00FD273C" w:rsidSect="006E3F8E">
      <w:footerReference w:type="even" r:id="rId74"/>
      <w:footerReference w:type="default" r:id="rId75"/>
      <w:footerReference w:type="first" r:id="rId76"/>
      <w:type w:val="continuous"/>
      <w:pgSz w:w="11906" w:h="16838"/>
      <w:pgMar w:top="1701" w:right="1418" w:bottom="1418" w:left="141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8CC64B9" w14:textId="77777777" w:rsidR="00D31BB8" w:rsidRDefault="00D31BB8" w:rsidP="00415E47">
      <w:pPr>
        <w:spacing w:after="0" w:line="240" w:lineRule="auto"/>
      </w:pPr>
      <w:r>
        <w:separator/>
      </w:r>
    </w:p>
    <w:p w14:paraId="4440DDE8" w14:textId="77777777" w:rsidR="00D31BB8" w:rsidRDefault="00D31BB8"/>
  </w:endnote>
  <w:endnote w:type="continuationSeparator" w:id="0">
    <w:p w14:paraId="67C35AA2" w14:textId="77777777" w:rsidR="00D31BB8" w:rsidRDefault="00D31BB8" w:rsidP="00415E47">
      <w:pPr>
        <w:spacing w:after="0" w:line="240" w:lineRule="auto"/>
      </w:pPr>
      <w:r>
        <w:continuationSeparator/>
      </w:r>
    </w:p>
    <w:p w14:paraId="4C78E619" w14:textId="77777777" w:rsidR="00D31BB8" w:rsidRDefault="00D31BB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Helvetica">
    <w:panose1 w:val="00000000000000000000"/>
    <w:charset w:val="00"/>
    <w:family w:val="auto"/>
    <w:pitch w:val="variable"/>
    <w:sig w:usb0="E00002FF" w:usb1="5000785B" w:usb2="00000000" w:usb3="00000000" w:csb0="000001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Helvetica LT Std Cond">
    <w:altName w:val="Arial"/>
    <w:panose1 w:val="00000000000000000000"/>
    <w:charset w:val="00"/>
    <w:family w:val="auto"/>
    <w:pitch w:val="variable"/>
    <w:sig w:usb0="E00002FF" w:usb1="5000785B" w:usb2="00000000" w:usb3="00000000" w:csb0="0000019F" w:csb1="00000000"/>
  </w:font>
  <w:font w:name="Calibri (Cuerpo)">
    <w:panose1 w:val="020B0604020202020204"/>
    <w:charset w:val="00"/>
    <w:family w:val="roman"/>
    <w:notTrueType/>
    <w:pitch w:val="default"/>
  </w:font>
  <w:font w:name="Times New Roman (Cuerpo en alfa">
    <w:altName w:val="Times New Roman"/>
    <w:panose1 w:val="02020603050405020304"/>
    <w:charset w:val="00"/>
    <w:family w:val="roman"/>
    <w:notTrueType/>
    <w:pitch w:val="default"/>
  </w:font>
  <w:font w:name="-webkit-standard">
    <w:altName w:val="Times New Roman"/>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30211256"/>
      <w:docPartObj>
        <w:docPartGallery w:val="Page Numbers (Bottom of Page)"/>
        <w:docPartUnique/>
      </w:docPartObj>
    </w:sdtPr>
    <w:sdtContent>
      <w:p w14:paraId="5F8F2127" w14:textId="1C6F12EE" w:rsidR="00EC0190" w:rsidRDefault="00EC0190">
        <w:pPr>
          <w:pStyle w:val="Piedepgina"/>
        </w:pPr>
        <w:r>
          <w:fldChar w:fldCharType="begin"/>
        </w:r>
        <w:r>
          <w:instrText>PAGE   \* MERGEFORMAT</w:instrText>
        </w:r>
        <w:r>
          <w:fldChar w:fldCharType="separate"/>
        </w:r>
        <w:r>
          <w:rPr>
            <w:noProof/>
          </w:rPr>
          <w:t>4</w:t>
        </w:r>
        <w:r>
          <w:fldChar w:fldCharType="end"/>
        </w:r>
      </w:p>
    </w:sdtContent>
  </w:sdt>
  <w:p w14:paraId="0FAABE9F" w14:textId="77777777" w:rsidR="00EC0190" w:rsidRDefault="00EC0190">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32036643"/>
      <w:docPartObj>
        <w:docPartGallery w:val="Page Numbers (Bottom of Page)"/>
        <w:docPartUnique/>
      </w:docPartObj>
    </w:sdtPr>
    <w:sdtContent>
      <w:p w14:paraId="4C914A60" w14:textId="6DBEB4F3" w:rsidR="00EC0190" w:rsidRDefault="00EC0190">
        <w:pPr>
          <w:pStyle w:val="Piedepgina"/>
          <w:jc w:val="right"/>
        </w:pPr>
        <w:r>
          <w:fldChar w:fldCharType="begin"/>
        </w:r>
        <w:r>
          <w:instrText>PAGE   \* MERGEFORMAT</w:instrText>
        </w:r>
        <w:r>
          <w:fldChar w:fldCharType="separate"/>
        </w:r>
        <w:r>
          <w:rPr>
            <w:noProof/>
          </w:rPr>
          <w:t>5</w:t>
        </w:r>
        <w:r>
          <w:fldChar w:fldCharType="end"/>
        </w:r>
      </w:p>
    </w:sdtContent>
  </w:sdt>
  <w:p w14:paraId="1F4F02C9" w14:textId="41141260" w:rsidR="00EC0190" w:rsidRDefault="00EC0190" w:rsidP="00134C1C">
    <w:pPr>
      <w:pStyle w:val="Piedepgina"/>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60777EA" w14:textId="1CF92DCC" w:rsidR="00EC0190" w:rsidRDefault="00EC0190">
    <w:pPr>
      <w:pStyle w:val="Piedepgina"/>
      <w:jc w:val="right"/>
    </w:pPr>
  </w:p>
  <w:p w14:paraId="22EC15A7" w14:textId="77777777" w:rsidR="00EC0190" w:rsidRDefault="00EC0190">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65443866"/>
      <w:docPartObj>
        <w:docPartGallery w:val="Page Numbers (Bottom of Page)"/>
        <w:docPartUnique/>
      </w:docPartObj>
    </w:sdtPr>
    <w:sdtContent>
      <w:p w14:paraId="55001115" w14:textId="15B4ECBD" w:rsidR="00EC0190" w:rsidRDefault="00EC0190">
        <w:pPr>
          <w:pStyle w:val="Piedepgina"/>
          <w:jc w:val="right"/>
        </w:pPr>
        <w:r>
          <w:fldChar w:fldCharType="begin"/>
        </w:r>
        <w:r>
          <w:instrText>PAGE   \* MERGEFORMAT</w:instrText>
        </w:r>
        <w:r>
          <w:fldChar w:fldCharType="separate"/>
        </w:r>
        <w:r>
          <w:rPr>
            <w:noProof/>
          </w:rPr>
          <w:t>i</w:t>
        </w:r>
        <w:r>
          <w:fldChar w:fldCharType="end"/>
        </w:r>
      </w:p>
    </w:sdtContent>
  </w:sdt>
  <w:p w14:paraId="7E9C25CC" w14:textId="77777777" w:rsidR="00EC0190" w:rsidRDefault="00EC0190">
    <w:pPr>
      <w:pStyle w:val="Piedepgina"/>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10868002"/>
      <w:docPartObj>
        <w:docPartGallery w:val="Page Numbers (Bottom of Page)"/>
        <w:docPartUnique/>
      </w:docPartObj>
    </w:sdtPr>
    <w:sdtContent>
      <w:p w14:paraId="0B7173D0" w14:textId="236B9FF4" w:rsidR="00EC0190" w:rsidRDefault="00EC0190">
        <w:pPr>
          <w:pStyle w:val="Piedepgina"/>
        </w:pPr>
        <w:r>
          <w:fldChar w:fldCharType="begin"/>
        </w:r>
        <w:r>
          <w:instrText>PAGE   \* MERGEFORMAT</w:instrText>
        </w:r>
        <w:r>
          <w:fldChar w:fldCharType="separate"/>
        </w:r>
        <w:r>
          <w:rPr>
            <w:noProof/>
          </w:rPr>
          <w:t>16</w:t>
        </w:r>
        <w:r>
          <w:fldChar w:fldCharType="end"/>
        </w:r>
      </w:p>
    </w:sdtContent>
  </w:sdt>
  <w:p w14:paraId="560CB62C" w14:textId="77777777" w:rsidR="00EC0190" w:rsidRDefault="00EC0190">
    <w:pPr>
      <w:pStyle w:val="Piedepgina"/>
    </w:pPr>
  </w:p>
  <w:p w14:paraId="0A529195" w14:textId="77777777" w:rsidR="00EC0190" w:rsidRDefault="00EC0190"/>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38679601"/>
      <w:docPartObj>
        <w:docPartGallery w:val="Page Numbers (Bottom of Page)"/>
        <w:docPartUnique/>
      </w:docPartObj>
    </w:sdtPr>
    <w:sdtContent>
      <w:p w14:paraId="58DC7339" w14:textId="345BB442" w:rsidR="00EC0190" w:rsidRDefault="00EC0190">
        <w:pPr>
          <w:pStyle w:val="Piedepgina"/>
          <w:jc w:val="right"/>
        </w:pPr>
        <w:r>
          <w:fldChar w:fldCharType="begin"/>
        </w:r>
        <w:r>
          <w:instrText>PAGE   \* MERGEFORMAT</w:instrText>
        </w:r>
        <w:r>
          <w:fldChar w:fldCharType="separate"/>
        </w:r>
        <w:r>
          <w:rPr>
            <w:noProof/>
          </w:rPr>
          <w:t>15</w:t>
        </w:r>
        <w:r>
          <w:fldChar w:fldCharType="end"/>
        </w:r>
      </w:p>
    </w:sdtContent>
  </w:sdt>
  <w:p w14:paraId="562C882C" w14:textId="77777777" w:rsidR="00EC0190" w:rsidRDefault="00EC0190">
    <w:pPr>
      <w:pStyle w:val="Piedepgina"/>
    </w:pPr>
  </w:p>
  <w:p w14:paraId="74B0222F" w14:textId="77777777" w:rsidR="00EC0190" w:rsidRDefault="00EC0190"/>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02638807"/>
      <w:docPartObj>
        <w:docPartGallery w:val="Page Numbers (Bottom of Page)"/>
        <w:docPartUnique/>
      </w:docPartObj>
    </w:sdtPr>
    <w:sdtContent>
      <w:p w14:paraId="22C70FB7" w14:textId="0F8003B3" w:rsidR="00EC0190" w:rsidRDefault="00EC0190">
        <w:pPr>
          <w:pStyle w:val="Piedepgina"/>
        </w:pPr>
        <w:r>
          <w:fldChar w:fldCharType="begin"/>
        </w:r>
        <w:r>
          <w:instrText>PAGE   \* MERGEFORMAT</w:instrText>
        </w:r>
        <w:r>
          <w:fldChar w:fldCharType="separate"/>
        </w:r>
        <w:r>
          <w:rPr>
            <w:noProof/>
          </w:rPr>
          <w:t>5</w:t>
        </w:r>
        <w:r>
          <w:fldChar w:fldCharType="end"/>
        </w:r>
      </w:p>
    </w:sdtContent>
  </w:sdt>
  <w:p w14:paraId="1B7B8C63" w14:textId="77777777" w:rsidR="00EC0190" w:rsidRDefault="00EC0190">
    <w:pPr>
      <w:pStyle w:val="Piedepgina"/>
    </w:pPr>
  </w:p>
  <w:p w14:paraId="30039B7B" w14:textId="77777777" w:rsidR="00EC0190" w:rsidRDefault="00EC0190"/>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37A514E" w14:textId="77777777" w:rsidR="00D31BB8" w:rsidRDefault="00D31BB8" w:rsidP="00415E47">
      <w:pPr>
        <w:spacing w:after="0" w:line="240" w:lineRule="auto"/>
      </w:pPr>
      <w:r>
        <w:separator/>
      </w:r>
    </w:p>
    <w:p w14:paraId="268DE8B7" w14:textId="77777777" w:rsidR="00D31BB8" w:rsidRDefault="00D31BB8"/>
  </w:footnote>
  <w:footnote w:type="continuationSeparator" w:id="0">
    <w:p w14:paraId="13450350" w14:textId="77777777" w:rsidR="00D31BB8" w:rsidRDefault="00D31BB8" w:rsidP="00415E47">
      <w:pPr>
        <w:spacing w:after="0" w:line="240" w:lineRule="auto"/>
      </w:pPr>
      <w:r>
        <w:continuationSeparator/>
      </w:r>
    </w:p>
    <w:p w14:paraId="599CC058" w14:textId="77777777" w:rsidR="00D31BB8" w:rsidRDefault="00D31BB8"/>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38765D"/>
    <w:multiLevelType w:val="hybridMultilevel"/>
    <w:tmpl w:val="93D6E612"/>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 w15:restartNumberingAfterBreak="0">
    <w:nsid w:val="047368A1"/>
    <w:multiLevelType w:val="hybridMultilevel"/>
    <w:tmpl w:val="6BC858E0"/>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 w15:restartNumberingAfterBreak="0">
    <w:nsid w:val="070F689D"/>
    <w:multiLevelType w:val="multilevel"/>
    <w:tmpl w:val="49D85A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76D0BA4"/>
    <w:multiLevelType w:val="hybridMultilevel"/>
    <w:tmpl w:val="6EB8F4A8"/>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4" w15:restartNumberingAfterBreak="0">
    <w:nsid w:val="11BE55FF"/>
    <w:multiLevelType w:val="hybridMultilevel"/>
    <w:tmpl w:val="C76401EA"/>
    <w:lvl w:ilvl="0" w:tplc="040A0001">
      <w:start w:val="1"/>
      <w:numFmt w:val="bullet"/>
      <w:lvlText w:val=""/>
      <w:lvlJc w:val="left"/>
      <w:pPr>
        <w:ind w:left="780" w:hanging="360"/>
      </w:pPr>
      <w:rPr>
        <w:rFonts w:ascii="Symbol" w:hAnsi="Symbol" w:hint="default"/>
      </w:rPr>
    </w:lvl>
    <w:lvl w:ilvl="1" w:tplc="040A0003" w:tentative="1">
      <w:start w:val="1"/>
      <w:numFmt w:val="bullet"/>
      <w:lvlText w:val="o"/>
      <w:lvlJc w:val="left"/>
      <w:pPr>
        <w:ind w:left="1500" w:hanging="360"/>
      </w:pPr>
      <w:rPr>
        <w:rFonts w:ascii="Courier New" w:hAnsi="Courier New" w:cs="Courier New" w:hint="default"/>
      </w:rPr>
    </w:lvl>
    <w:lvl w:ilvl="2" w:tplc="040A0005" w:tentative="1">
      <w:start w:val="1"/>
      <w:numFmt w:val="bullet"/>
      <w:lvlText w:val=""/>
      <w:lvlJc w:val="left"/>
      <w:pPr>
        <w:ind w:left="2220" w:hanging="360"/>
      </w:pPr>
      <w:rPr>
        <w:rFonts w:ascii="Wingdings" w:hAnsi="Wingdings" w:hint="default"/>
      </w:rPr>
    </w:lvl>
    <w:lvl w:ilvl="3" w:tplc="040A0001" w:tentative="1">
      <w:start w:val="1"/>
      <w:numFmt w:val="bullet"/>
      <w:lvlText w:val=""/>
      <w:lvlJc w:val="left"/>
      <w:pPr>
        <w:ind w:left="2940" w:hanging="360"/>
      </w:pPr>
      <w:rPr>
        <w:rFonts w:ascii="Symbol" w:hAnsi="Symbol" w:hint="default"/>
      </w:rPr>
    </w:lvl>
    <w:lvl w:ilvl="4" w:tplc="040A0003" w:tentative="1">
      <w:start w:val="1"/>
      <w:numFmt w:val="bullet"/>
      <w:lvlText w:val="o"/>
      <w:lvlJc w:val="left"/>
      <w:pPr>
        <w:ind w:left="3660" w:hanging="360"/>
      </w:pPr>
      <w:rPr>
        <w:rFonts w:ascii="Courier New" w:hAnsi="Courier New" w:cs="Courier New" w:hint="default"/>
      </w:rPr>
    </w:lvl>
    <w:lvl w:ilvl="5" w:tplc="040A0005" w:tentative="1">
      <w:start w:val="1"/>
      <w:numFmt w:val="bullet"/>
      <w:lvlText w:val=""/>
      <w:lvlJc w:val="left"/>
      <w:pPr>
        <w:ind w:left="4380" w:hanging="360"/>
      </w:pPr>
      <w:rPr>
        <w:rFonts w:ascii="Wingdings" w:hAnsi="Wingdings" w:hint="default"/>
      </w:rPr>
    </w:lvl>
    <w:lvl w:ilvl="6" w:tplc="040A0001" w:tentative="1">
      <w:start w:val="1"/>
      <w:numFmt w:val="bullet"/>
      <w:lvlText w:val=""/>
      <w:lvlJc w:val="left"/>
      <w:pPr>
        <w:ind w:left="5100" w:hanging="360"/>
      </w:pPr>
      <w:rPr>
        <w:rFonts w:ascii="Symbol" w:hAnsi="Symbol" w:hint="default"/>
      </w:rPr>
    </w:lvl>
    <w:lvl w:ilvl="7" w:tplc="040A0003" w:tentative="1">
      <w:start w:val="1"/>
      <w:numFmt w:val="bullet"/>
      <w:lvlText w:val="o"/>
      <w:lvlJc w:val="left"/>
      <w:pPr>
        <w:ind w:left="5820" w:hanging="360"/>
      </w:pPr>
      <w:rPr>
        <w:rFonts w:ascii="Courier New" w:hAnsi="Courier New" w:cs="Courier New" w:hint="default"/>
      </w:rPr>
    </w:lvl>
    <w:lvl w:ilvl="8" w:tplc="040A0005" w:tentative="1">
      <w:start w:val="1"/>
      <w:numFmt w:val="bullet"/>
      <w:lvlText w:val=""/>
      <w:lvlJc w:val="left"/>
      <w:pPr>
        <w:ind w:left="6540" w:hanging="360"/>
      </w:pPr>
      <w:rPr>
        <w:rFonts w:ascii="Wingdings" w:hAnsi="Wingdings" w:hint="default"/>
      </w:rPr>
    </w:lvl>
  </w:abstractNum>
  <w:abstractNum w:abstractNumId="5" w15:restartNumberingAfterBreak="0">
    <w:nsid w:val="125C0BB5"/>
    <w:multiLevelType w:val="hybridMultilevel"/>
    <w:tmpl w:val="86D66590"/>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6" w15:restartNumberingAfterBreak="0">
    <w:nsid w:val="16FC090C"/>
    <w:multiLevelType w:val="hybridMultilevel"/>
    <w:tmpl w:val="A2FE8772"/>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7" w15:restartNumberingAfterBreak="0">
    <w:nsid w:val="1B8C7BBF"/>
    <w:multiLevelType w:val="multilevel"/>
    <w:tmpl w:val="040A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1CB15952"/>
    <w:multiLevelType w:val="multilevel"/>
    <w:tmpl w:val="761ED994"/>
    <w:lvl w:ilvl="0">
      <w:start w:val="1"/>
      <w:numFmt w:val="decimal"/>
      <w:pStyle w:val="Ttulo1-Cuerpo"/>
      <w:lvlText w:val="%1."/>
      <w:lvlJc w:val="left"/>
      <w:pPr>
        <w:ind w:left="0" w:firstLine="0"/>
      </w:pPr>
      <w:rPr>
        <w:rFonts w:hint="default"/>
      </w:rPr>
    </w:lvl>
    <w:lvl w:ilvl="1">
      <w:start w:val="1"/>
      <w:numFmt w:val="decimal"/>
      <w:pStyle w:val="Ttulo2"/>
      <w:isLgl/>
      <w:lvlText w:val="%1.%2"/>
      <w:lvlJc w:val="left"/>
      <w:pPr>
        <w:ind w:left="1428" w:hanging="720"/>
      </w:pPr>
      <w:rPr>
        <w:rFonts w:hint="default"/>
      </w:rPr>
    </w:lvl>
    <w:lvl w:ilvl="2">
      <w:start w:val="1"/>
      <w:numFmt w:val="decimal"/>
      <w:pStyle w:val="Ttulo3"/>
      <w:isLgl/>
      <w:lvlText w:val="%1.%2.%3"/>
      <w:lvlJc w:val="left"/>
      <w:pPr>
        <w:ind w:left="2136" w:hanging="720"/>
      </w:pPr>
      <w:rPr>
        <w:rFonts w:hint="default"/>
      </w:rPr>
    </w:lvl>
    <w:lvl w:ilvl="3">
      <w:start w:val="1"/>
      <w:numFmt w:val="decimal"/>
      <w:isLgl/>
      <w:lvlText w:val="%1.%2.%3.%4"/>
      <w:lvlJc w:val="left"/>
      <w:pPr>
        <w:ind w:left="3204" w:hanging="1080"/>
      </w:pPr>
      <w:rPr>
        <w:rFonts w:hint="default"/>
      </w:rPr>
    </w:lvl>
    <w:lvl w:ilvl="4">
      <w:start w:val="1"/>
      <w:numFmt w:val="decimal"/>
      <w:isLgl/>
      <w:lvlText w:val="%1.%2.%3.%4.%5"/>
      <w:lvlJc w:val="left"/>
      <w:pPr>
        <w:ind w:left="4272" w:hanging="1440"/>
      </w:pPr>
      <w:rPr>
        <w:rFonts w:hint="default"/>
      </w:rPr>
    </w:lvl>
    <w:lvl w:ilvl="5">
      <w:start w:val="1"/>
      <w:numFmt w:val="decimal"/>
      <w:isLgl/>
      <w:lvlText w:val="%1.%2.%3.%4.%5.%6"/>
      <w:lvlJc w:val="left"/>
      <w:pPr>
        <w:ind w:left="5340" w:hanging="1800"/>
      </w:pPr>
      <w:rPr>
        <w:rFonts w:hint="default"/>
      </w:rPr>
    </w:lvl>
    <w:lvl w:ilvl="6">
      <w:start w:val="1"/>
      <w:numFmt w:val="decimal"/>
      <w:isLgl/>
      <w:lvlText w:val="%1.%2.%3.%4.%5.%6.%7"/>
      <w:lvlJc w:val="left"/>
      <w:pPr>
        <w:ind w:left="6048" w:hanging="1800"/>
      </w:pPr>
      <w:rPr>
        <w:rFonts w:hint="default"/>
      </w:rPr>
    </w:lvl>
    <w:lvl w:ilvl="7">
      <w:start w:val="1"/>
      <w:numFmt w:val="decimal"/>
      <w:isLgl/>
      <w:lvlText w:val="%1.%2.%3.%4.%5.%6.%7.%8"/>
      <w:lvlJc w:val="left"/>
      <w:pPr>
        <w:ind w:left="7116" w:hanging="2160"/>
      </w:pPr>
      <w:rPr>
        <w:rFonts w:hint="default"/>
      </w:rPr>
    </w:lvl>
    <w:lvl w:ilvl="8">
      <w:start w:val="1"/>
      <w:numFmt w:val="decimal"/>
      <w:isLgl/>
      <w:lvlText w:val="%1.%2.%3.%4.%5.%6.%7.%8.%9"/>
      <w:lvlJc w:val="left"/>
      <w:pPr>
        <w:ind w:left="8184" w:hanging="2520"/>
      </w:pPr>
      <w:rPr>
        <w:rFonts w:hint="default"/>
      </w:rPr>
    </w:lvl>
  </w:abstractNum>
  <w:abstractNum w:abstractNumId="9" w15:restartNumberingAfterBreak="0">
    <w:nsid w:val="24C005D7"/>
    <w:multiLevelType w:val="hybridMultilevel"/>
    <w:tmpl w:val="6C765B20"/>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0" w15:restartNumberingAfterBreak="0">
    <w:nsid w:val="261F2BC3"/>
    <w:multiLevelType w:val="hybridMultilevel"/>
    <w:tmpl w:val="027EF37E"/>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1" w15:restartNumberingAfterBreak="0">
    <w:nsid w:val="2A3C7568"/>
    <w:multiLevelType w:val="hybridMultilevel"/>
    <w:tmpl w:val="ACCC8B36"/>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2" w15:restartNumberingAfterBreak="0">
    <w:nsid w:val="2BCC70FC"/>
    <w:multiLevelType w:val="hybridMultilevel"/>
    <w:tmpl w:val="8D965334"/>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3" w15:restartNumberingAfterBreak="0">
    <w:nsid w:val="3C64195D"/>
    <w:multiLevelType w:val="hybridMultilevel"/>
    <w:tmpl w:val="F5566E04"/>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4" w15:restartNumberingAfterBreak="0">
    <w:nsid w:val="3F1A77D3"/>
    <w:multiLevelType w:val="hybridMultilevel"/>
    <w:tmpl w:val="B1C2D6FC"/>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5" w15:restartNumberingAfterBreak="0">
    <w:nsid w:val="3FEF74CB"/>
    <w:multiLevelType w:val="hybridMultilevel"/>
    <w:tmpl w:val="91FE4444"/>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6" w15:restartNumberingAfterBreak="0">
    <w:nsid w:val="455F2313"/>
    <w:multiLevelType w:val="hybridMultilevel"/>
    <w:tmpl w:val="7E98FDE6"/>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7" w15:restartNumberingAfterBreak="0">
    <w:nsid w:val="4C4C3AD7"/>
    <w:multiLevelType w:val="hybridMultilevel"/>
    <w:tmpl w:val="863A03B8"/>
    <w:lvl w:ilvl="0" w:tplc="040A000F">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8" w15:restartNumberingAfterBreak="0">
    <w:nsid w:val="535B0FAF"/>
    <w:multiLevelType w:val="hybridMultilevel"/>
    <w:tmpl w:val="7C4ABED8"/>
    <w:lvl w:ilvl="0" w:tplc="040A0001">
      <w:start w:val="1"/>
      <w:numFmt w:val="bullet"/>
      <w:lvlText w:val=""/>
      <w:lvlJc w:val="left"/>
      <w:pPr>
        <w:ind w:left="720" w:hanging="360"/>
      </w:pPr>
      <w:rPr>
        <w:rFonts w:ascii="Symbol" w:hAnsi="Symbol" w:hint="default"/>
      </w:rPr>
    </w:lvl>
    <w:lvl w:ilvl="1" w:tplc="D5743D3C">
      <w:numFmt w:val="bullet"/>
      <w:lvlText w:val="-"/>
      <w:lvlJc w:val="left"/>
      <w:pPr>
        <w:ind w:left="1440" w:hanging="360"/>
      </w:pPr>
      <w:rPr>
        <w:rFonts w:ascii="Arial" w:eastAsiaTheme="minorHAnsi" w:hAnsi="Arial" w:cs="Arial"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9" w15:restartNumberingAfterBreak="0">
    <w:nsid w:val="5A485400"/>
    <w:multiLevelType w:val="hybridMultilevel"/>
    <w:tmpl w:val="578C1CF4"/>
    <w:lvl w:ilvl="0" w:tplc="040A000F">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20" w15:restartNumberingAfterBreak="0">
    <w:nsid w:val="63341D62"/>
    <w:multiLevelType w:val="hybridMultilevel"/>
    <w:tmpl w:val="D6728A98"/>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1" w15:restartNumberingAfterBreak="0">
    <w:nsid w:val="6E1266F2"/>
    <w:multiLevelType w:val="multilevel"/>
    <w:tmpl w:val="C1A8F5BC"/>
    <w:lvl w:ilvl="0">
      <w:start w:val="1"/>
      <w:numFmt w:val="decimal"/>
      <w:lvlText w:val="%1."/>
      <w:lvlJc w:val="left"/>
      <w:pPr>
        <w:ind w:left="360" w:hanging="360"/>
      </w:pPr>
      <w:rPr>
        <w:rFonts w:hint="default"/>
      </w:rPr>
    </w:lvl>
    <w:lvl w:ilvl="1">
      <w:start w:val="1"/>
      <w:numFmt w:val="decimal"/>
      <w:pStyle w:val="Ttulo2"/>
      <w:lvlText w:val="%1.%2."/>
      <w:lvlJc w:val="left"/>
      <w:pPr>
        <w:ind w:left="907" w:hanging="567"/>
      </w:pPr>
      <w:rPr>
        <w:rFonts w:hint="default"/>
      </w:rPr>
    </w:lvl>
    <w:lvl w:ilvl="2">
      <w:start w:val="1"/>
      <w:numFmt w:val="decimal"/>
      <w:pStyle w:val="Ttulo3"/>
      <w:lvlText w:val="%1.%2.%3."/>
      <w:lvlJc w:val="left"/>
      <w:pPr>
        <w:ind w:left="1134" w:hanging="794"/>
      </w:pPr>
      <w:rPr>
        <w:rFonts w:hint="default"/>
      </w:rPr>
    </w:lvl>
    <w:lvl w:ilvl="3">
      <w:start w:val="1"/>
      <w:numFmt w:val="decimal"/>
      <w:pStyle w:val="Ttulo4"/>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15:restartNumberingAfterBreak="0">
    <w:nsid w:val="6F7058E9"/>
    <w:multiLevelType w:val="hybridMultilevel"/>
    <w:tmpl w:val="58C2753C"/>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3" w15:restartNumberingAfterBreak="0">
    <w:nsid w:val="70C80B26"/>
    <w:multiLevelType w:val="hybridMultilevel"/>
    <w:tmpl w:val="D9B4498E"/>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4" w15:restartNumberingAfterBreak="0">
    <w:nsid w:val="79C66202"/>
    <w:multiLevelType w:val="hybridMultilevel"/>
    <w:tmpl w:val="9946793A"/>
    <w:lvl w:ilvl="0" w:tplc="342602C4">
      <w:start w:val="1"/>
      <w:numFmt w:val="decimal"/>
      <w:lvlText w:val="%1."/>
      <w:lvlJc w:val="left"/>
      <w:pPr>
        <w:ind w:left="1440" w:hanging="360"/>
      </w:pPr>
      <w:rPr>
        <w:rFonts w:hint="default"/>
      </w:rPr>
    </w:lvl>
    <w:lvl w:ilvl="1" w:tplc="040A0019" w:tentative="1">
      <w:start w:val="1"/>
      <w:numFmt w:val="lowerLetter"/>
      <w:lvlText w:val="%2."/>
      <w:lvlJc w:val="left"/>
      <w:pPr>
        <w:ind w:left="2160" w:hanging="360"/>
      </w:pPr>
    </w:lvl>
    <w:lvl w:ilvl="2" w:tplc="040A001B" w:tentative="1">
      <w:start w:val="1"/>
      <w:numFmt w:val="lowerRoman"/>
      <w:lvlText w:val="%3."/>
      <w:lvlJc w:val="right"/>
      <w:pPr>
        <w:ind w:left="2880" w:hanging="180"/>
      </w:pPr>
    </w:lvl>
    <w:lvl w:ilvl="3" w:tplc="040A000F" w:tentative="1">
      <w:start w:val="1"/>
      <w:numFmt w:val="decimal"/>
      <w:lvlText w:val="%4."/>
      <w:lvlJc w:val="left"/>
      <w:pPr>
        <w:ind w:left="3600" w:hanging="360"/>
      </w:pPr>
    </w:lvl>
    <w:lvl w:ilvl="4" w:tplc="040A0019" w:tentative="1">
      <w:start w:val="1"/>
      <w:numFmt w:val="lowerLetter"/>
      <w:lvlText w:val="%5."/>
      <w:lvlJc w:val="left"/>
      <w:pPr>
        <w:ind w:left="4320" w:hanging="360"/>
      </w:pPr>
    </w:lvl>
    <w:lvl w:ilvl="5" w:tplc="040A001B" w:tentative="1">
      <w:start w:val="1"/>
      <w:numFmt w:val="lowerRoman"/>
      <w:lvlText w:val="%6."/>
      <w:lvlJc w:val="right"/>
      <w:pPr>
        <w:ind w:left="5040" w:hanging="180"/>
      </w:pPr>
    </w:lvl>
    <w:lvl w:ilvl="6" w:tplc="040A000F" w:tentative="1">
      <w:start w:val="1"/>
      <w:numFmt w:val="decimal"/>
      <w:lvlText w:val="%7."/>
      <w:lvlJc w:val="left"/>
      <w:pPr>
        <w:ind w:left="5760" w:hanging="360"/>
      </w:pPr>
    </w:lvl>
    <w:lvl w:ilvl="7" w:tplc="040A0019" w:tentative="1">
      <w:start w:val="1"/>
      <w:numFmt w:val="lowerLetter"/>
      <w:lvlText w:val="%8."/>
      <w:lvlJc w:val="left"/>
      <w:pPr>
        <w:ind w:left="6480" w:hanging="360"/>
      </w:pPr>
    </w:lvl>
    <w:lvl w:ilvl="8" w:tplc="040A001B" w:tentative="1">
      <w:start w:val="1"/>
      <w:numFmt w:val="lowerRoman"/>
      <w:lvlText w:val="%9."/>
      <w:lvlJc w:val="right"/>
      <w:pPr>
        <w:ind w:left="7200" w:hanging="180"/>
      </w:pPr>
    </w:lvl>
  </w:abstractNum>
  <w:num w:numId="1">
    <w:abstractNumId w:val="21"/>
  </w:num>
  <w:num w:numId="2">
    <w:abstractNumId w:val="8"/>
  </w:num>
  <w:num w:numId="3">
    <w:abstractNumId w:val="12"/>
  </w:num>
  <w:num w:numId="4">
    <w:abstractNumId w:val="1"/>
  </w:num>
  <w:num w:numId="5">
    <w:abstractNumId w:val="18"/>
  </w:num>
  <w:num w:numId="6">
    <w:abstractNumId w:val="5"/>
  </w:num>
  <w:num w:numId="7">
    <w:abstractNumId w:val="16"/>
  </w:num>
  <w:num w:numId="8">
    <w:abstractNumId w:val="23"/>
  </w:num>
  <w:num w:numId="9">
    <w:abstractNumId w:val="14"/>
  </w:num>
  <w:num w:numId="10">
    <w:abstractNumId w:val="7"/>
  </w:num>
  <w:num w:numId="11">
    <w:abstractNumId w:val="20"/>
  </w:num>
  <w:num w:numId="12">
    <w:abstractNumId w:val="15"/>
  </w:num>
  <w:num w:numId="13">
    <w:abstractNumId w:val="2"/>
  </w:num>
  <w:num w:numId="14">
    <w:abstractNumId w:val="13"/>
  </w:num>
  <w:num w:numId="15">
    <w:abstractNumId w:val="24"/>
  </w:num>
  <w:num w:numId="16">
    <w:abstractNumId w:val="22"/>
  </w:num>
  <w:num w:numId="17">
    <w:abstractNumId w:val="11"/>
  </w:num>
  <w:num w:numId="18">
    <w:abstractNumId w:val="6"/>
  </w:num>
  <w:num w:numId="19">
    <w:abstractNumId w:val="4"/>
  </w:num>
  <w:num w:numId="20">
    <w:abstractNumId w:val="9"/>
  </w:num>
  <w:num w:numId="21">
    <w:abstractNumId w:val="0"/>
  </w:num>
  <w:num w:numId="22">
    <w:abstractNumId w:val="3"/>
  </w:num>
  <w:num w:numId="23">
    <w:abstractNumId w:val="10"/>
  </w:num>
  <w:num w:numId="24">
    <w:abstractNumId w:val="19"/>
  </w:num>
  <w:num w:numId="25">
    <w:abstractNumId w:val="17"/>
  </w:num>
  <w:numIdMacAtCleanup w:val="1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Microsoft Office User">
    <w15:presenceInfo w15:providerId="None" w15:userId="Microsoft Office Us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8"/>
  <w:activeWritingStyle w:appName="MSWord" w:lang="en-US" w:vendorID="64" w:dllVersion="6" w:nlCheck="1" w:checkStyle="0"/>
  <w:activeWritingStyle w:appName="MSWord" w:lang="es-ES" w:vendorID="64" w:dllVersion="0" w:nlCheck="1" w:checkStyle="0"/>
  <w:activeWritingStyle w:appName="MSWord" w:lang="en-US" w:vendorID="64" w:dllVersion="0" w:nlCheck="1" w:checkStyle="0"/>
  <w:activeWritingStyle w:appName="MSWord" w:lang="es-ES_tradnl" w:vendorID="64" w:dllVersion="0" w:nlCheck="1" w:checkStyle="0"/>
  <w:activeWritingStyle w:appName="MSWord" w:lang="es-ES_tradnl" w:vendorID="64" w:dllVersion="6" w:nlCheck="1" w:checkStyle="0"/>
  <w:activeWritingStyle w:appName="MSWord" w:lang="es-ES" w:vendorID="64" w:dllVersion="6" w:nlCheck="1" w:checkStyle="0"/>
  <w:activeWritingStyle w:appName="MSWord" w:lang="es-ES_tradnl" w:vendorID="64" w:dllVersion="4096" w:nlCheck="1" w:checkStyle="0"/>
  <w:activeWritingStyle w:appName="MSWord" w:lang="es-ES" w:vendorID="64" w:dllVersion="4096" w:nlCheck="1" w:checkStyle="0"/>
  <w:proofState w:spelling="clean" w:grammar="clean"/>
  <w:defaultTabStop w:val="708"/>
  <w:hyphenationZone w:val="425"/>
  <w:evenAndOddHeaders/>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9A7F84"/>
    <w:rsid w:val="00000657"/>
    <w:rsid w:val="000014C3"/>
    <w:rsid w:val="0000228C"/>
    <w:rsid w:val="00002CCF"/>
    <w:rsid w:val="00006AF6"/>
    <w:rsid w:val="000109D0"/>
    <w:rsid w:val="000115E9"/>
    <w:rsid w:val="00012507"/>
    <w:rsid w:val="00012553"/>
    <w:rsid w:val="00012A88"/>
    <w:rsid w:val="000134F9"/>
    <w:rsid w:val="00013B27"/>
    <w:rsid w:val="0001404D"/>
    <w:rsid w:val="000143C6"/>
    <w:rsid w:val="00016450"/>
    <w:rsid w:val="00016657"/>
    <w:rsid w:val="00016C2D"/>
    <w:rsid w:val="00017B46"/>
    <w:rsid w:val="00017B56"/>
    <w:rsid w:val="00023184"/>
    <w:rsid w:val="00023E24"/>
    <w:rsid w:val="00023F99"/>
    <w:rsid w:val="00024883"/>
    <w:rsid w:val="00026ED9"/>
    <w:rsid w:val="00030DE4"/>
    <w:rsid w:val="00031892"/>
    <w:rsid w:val="00033657"/>
    <w:rsid w:val="000339FB"/>
    <w:rsid w:val="00035288"/>
    <w:rsid w:val="000359B5"/>
    <w:rsid w:val="000361C6"/>
    <w:rsid w:val="00036681"/>
    <w:rsid w:val="00036937"/>
    <w:rsid w:val="00036B15"/>
    <w:rsid w:val="00036CC5"/>
    <w:rsid w:val="00040E60"/>
    <w:rsid w:val="00042AB1"/>
    <w:rsid w:val="000430E1"/>
    <w:rsid w:val="0004382E"/>
    <w:rsid w:val="0004392E"/>
    <w:rsid w:val="00044920"/>
    <w:rsid w:val="000469A6"/>
    <w:rsid w:val="00046CC7"/>
    <w:rsid w:val="0004737C"/>
    <w:rsid w:val="00047893"/>
    <w:rsid w:val="00047B00"/>
    <w:rsid w:val="00047B9C"/>
    <w:rsid w:val="00050053"/>
    <w:rsid w:val="000502A2"/>
    <w:rsid w:val="00050466"/>
    <w:rsid w:val="000507D3"/>
    <w:rsid w:val="0005125F"/>
    <w:rsid w:val="00051B2F"/>
    <w:rsid w:val="00052550"/>
    <w:rsid w:val="000539BB"/>
    <w:rsid w:val="0005477A"/>
    <w:rsid w:val="000549E8"/>
    <w:rsid w:val="00056178"/>
    <w:rsid w:val="000565B6"/>
    <w:rsid w:val="00056955"/>
    <w:rsid w:val="00057DCE"/>
    <w:rsid w:val="000618A3"/>
    <w:rsid w:val="00062419"/>
    <w:rsid w:val="0006253F"/>
    <w:rsid w:val="00062F02"/>
    <w:rsid w:val="000644DE"/>
    <w:rsid w:val="00064ACE"/>
    <w:rsid w:val="00064C92"/>
    <w:rsid w:val="0006743E"/>
    <w:rsid w:val="000706BC"/>
    <w:rsid w:val="00071B42"/>
    <w:rsid w:val="00072C02"/>
    <w:rsid w:val="00073628"/>
    <w:rsid w:val="00073CFC"/>
    <w:rsid w:val="0007413E"/>
    <w:rsid w:val="000744DC"/>
    <w:rsid w:val="00075CC1"/>
    <w:rsid w:val="00076119"/>
    <w:rsid w:val="00076469"/>
    <w:rsid w:val="0007775F"/>
    <w:rsid w:val="00084956"/>
    <w:rsid w:val="0008534B"/>
    <w:rsid w:val="00085532"/>
    <w:rsid w:val="00085B33"/>
    <w:rsid w:val="0008657B"/>
    <w:rsid w:val="00086B2E"/>
    <w:rsid w:val="00087C35"/>
    <w:rsid w:val="0009279F"/>
    <w:rsid w:val="00093154"/>
    <w:rsid w:val="00093A2C"/>
    <w:rsid w:val="00095362"/>
    <w:rsid w:val="0009577A"/>
    <w:rsid w:val="000964F3"/>
    <w:rsid w:val="0009691D"/>
    <w:rsid w:val="00097247"/>
    <w:rsid w:val="000A0F8F"/>
    <w:rsid w:val="000A1660"/>
    <w:rsid w:val="000A1C8C"/>
    <w:rsid w:val="000A3592"/>
    <w:rsid w:val="000A3657"/>
    <w:rsid w:val="000A417E"/>
    <w:rsid w:val="000A458E"/>
    <w:rsid w:val="000A5856"/>
    <w:rsid w:val="000A5986"/>
    <w:rsid w:val="000A66B5"/>
    <w:rsid w:val="000A779E"/>
    <w:rsid w:val="000B0542"/>
    <w:rsid w:val="000B137C"/>
    <w:rsid w:val="000B1B4B"/>
    <w:rsid w:val="000B2EBB"/>
    <w:rsid w:val="000B4AE3"/>
    <w:rsid w:val="000B4E3F"/>
    <w:rsid w:val="000B6679"/>
    <w:rsid w:val="000B7110"/>
    <w:rsid w:val="000B7386"/>
    <w:rsid w:val="000C0D6E"/>
    <w:rsid w:val="000C209C"/>
    <w:rsid w:val="000C3F1B"/>
    <w:rsid w:val="000C5820"/>
    <w:rsid w:val="000C6B94"/>
    <w:rsid w:val="000D1BF4"/>
    <w:rsid w:val="000D2E5E"/>
    <w:rsid w:val="000D4240"/>
    <w:rsid w:val="000D4528"/>
    <w:rsid w:val="000D4E40"/>
    <w:rsid w:val="000D53E9"/>
    <w:rsid w:val="000D5D7C"/>
    <w:rsid w:val="000E04FA"/>
    <w:rsid w:val="000E175D"/>
    <w:rsid w:val="000E24D5"/>
    <w:rsid w:val="000E28D1"/>
    <w:rsid w:val="000E3509"/>
    <w:rsid w:val="000E4615"/>
    <w:rsid w:val="000E4E07"/>
    <w:rsid w:val="000E5C25"/>
    <w:rsid w:val="000E65FE"/>
    <w:rsid w:val="000E6B5D"/>
    <w:rsid w:val="000E7BD9"/>
    <w:rsid w:val="000E7C8A"/>
    <w:rsid w:val="000F0DD6"/>
    <w:rsid w:val="000F1815"/>
    <w:rsid w:val="000F2D92"/>
    <w:rsid w:val="000F7AE1"/>
    <w:rsid w:val="00100196"/>
    <w:rsid w:val="00100747"/>
    <w:rsid w:val="001017A9"/>
    <w:rsid w:val="00101C4C"/>
    <w:rsid w:val="00103636"/>
    <w:rsid w:val="001038EE"/>
    <w:rsid w:val="00103D99"/>
    <w:rsid w:val="00104071"/>
    <w:rsid w:val="0010557A"/>
    <w:rsid w:val="00105FBD"/>
    <w:rsid w:val="001070CF"/>
    <w:rsid w:val="00107333"/>
    <w:rsid w:val="00107B10"/>
    <w:rsid w:val="001100FB"/>
    <w:rsid w:val="0011065C"/>
    <w:rsid w:val="00111EF4"/>
    <w:rsid w:val="00112B4A"/>
    <w:rsid w:val="001134B3"/>
    <w:rsid w:val="001153BE"/>
    <w:rsid w:val="001175A9"/>
    <w:rsid w:val="00121E62"/>
    <w:rsid w:val="00122091"/>
    <w:rsid w:val="0012291B"/>
    <w:rsid w:val="00123940"/>
    <w:rsid w:val="00127DFE"/>
    <w:rsid w:val="00127E16"/>
    <w:rsid w:val="001304BE"/>
    <w:rsid w:val="00130D77"/>
    <w:rsid w:val="00130DEE"/>
    <w:rsid w:val="001348D8"/>
    <w:rsid w:val="00134C1C"/>
    <w:rsid w:val="00134FA4"/>
    <w:rsid w:val="00135245"/>
    <w:rsid w:val="001354E4"/>
    <w:rsid w:val="00135601"/>
    <w:rsid w:val="00137904"/>
    <w:rsid w:val="0014044D"/>
    <w:rsid w:val="00140B08"/>
    <w:rsid w:val="00141D1E"/>
    <w:rsid w:val="00141D21"/>
    <w:rsid w:val="00142BEE"/>
    <w:rsid w:val="001439D7"/>
    <w:rsid w:val="001447D6"/>
    <w:rsid w:val="001450E4"/>
    <w:rsid w:val="001455BB"/>
    <w:rsid w:val="00146A37"/>
    <w:rsid w:val="00150394"/>
    <w:rsid w:val="00151496"/>
    <w:rsid w:val="00151BD4"/>
    <w:rsid w:val="00151FD6"/>
    <w:rsid w:val="001525F2"/>
    <w:rsid w:val="001548A7"/>
    <w:rsid w:val="00154B7C"/>
    <w:rsid w:val="001556B3"/>
    <w:rsid w:val="00155E2F"/>
    <w:rsid w:val="0015619C"/>
    <w:rsid w:val="00160257"/>
    <w:rsid w:val="00160454"/>
    <w:rsid w:val="001610F3"/>
    <w:rsid w:val="00162CFE"/>
    <w:rsid w:val="00163064"/>
    <w:rsid w:val="00163781"/>
    <w:rsid w:val="00165EF1"/>
    <w:rsid w:val="00166728"/>
    <w:rsid w:val="001670BE"/>
    <w:rsid w:val="001671E6"/>
    <w:rsid w:val="00171255"/>
    <w:rsid w:val="001717A8"/>
    <w:rsid w:val="001724FC"/>
    <w:rsid w:val="001735BC"/>
    <w:rsid w:val="00173671"/>
    <w:rsid w:val="001747FF"/>
    <w:rsid w:val="0017591A"/>
    <w:rsid w:val="001778D9"/>
    <w:rsid w:val="001802C3"/>
    <w:rsid w:val="001811F8"/>
    <w:rsid w:val="00181B67"/>
    <w:rsid w:val="0018232C"/>
    <w:rsid w:val="001825B3"/>
    <w:rsid w:val="00183394"/>
    <w:rsid w:val="00184C21"/>
    <w:rsid w:val="00185090"/>
    <w:rsid w:val="0018591B"/>
    <w:rsid w:val="00185D0B"/>
    <w:rsid w:val="00186B36"/>
    <w:rsid w:val="00186B51"/>
    <w:rsid w:val="00186DDD"/>
    <w:rsid w:val="0018797F"/>
    <w:rsid w:val="00191436"/>
    <w:rsid w:val="001920A6"/>
    <w:rsid w:val="00192456"/>
    <w:rsid w:val="00192834"/>
    <w:rsid w:val="00192DDB"/>
    <w:rsid w:val="001933B1"/>
    <w:rsid w:val="00193E8C"/>
    <w:rsid w:val="001949D0"/>
    <w:rsid w:val="00194C9A"/>
    <w:rsid w:val="00194D1E"/>
    <w:rsid w:val="00195DDD"/>
    <w:rsid w:val="00196E72"/>
    <w:rsid w:val="001975E2"/>
    <w:rsid w:val="001A1651"/>
    <w:rsid w:val="001A1B08"/>
    <w:rsid w:val="001A1DDB"/>
    <w:rsid w:val="001A2C06"/>
    <w:rsid w:val="001A333E"/>
    <w:rsid w:val="001A4084"/>
    <w:rsid w:val="001A47E8"/>
    <w:rsid w:val="001A5F26"/>
    <w:rsid w:val="001A6E80"/>
    <w:rsid w:val="001A7105"/>
    <w:rsid w:val="001A782F"/>
    <w:rsid w:val="001B1178"/>
    <w:rsid w:val="001B1346"/>
    <w:rsid w:val="001B2155"/>
    <w:rsid w:val="001B357A"/>
    <w:rsid w:val="001B4B26"/>
    <w:rsid w:val="001B51D6"/>
    <w:rsid w:val="001B580F"/>
    <w:rsid w:val="001B5C7D"/>
    <w:rsid w:val="001B66F3"/>
    <w:rsid w:val="001B7B34"/>
    <w:rsid w:val="001C16E4"/>
    <w:rsid w:val="001C1A4F"/>
    <w:rsid w:val="001C2C2C"/>
    <w:rsid w:val="001C3742"/>
    <w:rsid w:val="001C43E9"/>
    <w:rsid w:val="001C6267"/>
    <w:rsid w:val="001C70C4"/>
    <w:rsid w:val="001D0B34"/>
    <w:rsid w:val="001D1959"/>
    <w:rsid w:val="001D1C60"/>
    <w:rsid w:val="001D3F47"/>
    <w:rsid w:val="001D6224"/>
    <w:rsid w:val="001D66C5"/>
    <w:rsid w:val="001D6720"/>
    <w:rsid w:val="001D6F41"/>
    <w:rsid w:val="001E0900"/>
    <w:rsid w:val="001E0E8C"/>
    <w:rsid w:val="001E1196"/>
    <w:rsid w:val="001E3D46"/>
    <w:rsid w:val="001E3E65"/>
    <w:rsid w:val="001E5A67"/>
    <w:rsid w:val="001F5D1E"/>
    <w:rsid w:val="001F5FE2"/>
    <w:rsid w:val="001F71E9"/>
    <w:rsid w:val="001F7955"/>
    <w:rsid w:val="001F7BC7"/>
    <w:rsid w:val="001F7E7B"/>
    <w:rsid w:val="00200795"/>
    <w:rsid w:val="002013C7"/>
    <w:rsid w:val="0020379B"/>
    <w:rsid w:val="00203FE9"/>
    <w:rsid w:val="00204A3A"/>
    <w:rsid w:val="00205082"/>
    <w:rsid w:val="0020568C"/>
    <w:rsid w:val="002067A1"/>
    <w:rsid w:val="00206883"/>
    <w:rsid w:val="00207E1D"/>
    <w:rsid w:val="002126D6"/>
    <w:rsid w:val="00213526"/>
    <w:rsid w:val="002137C8"/>
    <w:rsid w:val="00213916"/>
    <w:rsid w:val="00213A6A"/>
    <w:rsid w:val="0021444F"/>
    <w:rsid w:val="0021452F"/>
    <w:rsid w:val="00214A8C"/>
    <w:rsid w:val="00215EA2"/>
    <w:rsid w:val="00217B28"/>
    <w:rsid w:val="00217FD3"/>
    <w:rsid w:val="00221305"/>
    <w:rsid w:val="00221CF7"/>
    <w:rsid w:val="0022252C"/>
    <w:rsid w:val="00222A8C"/>
    <w:rsid w:val="00223748"/>
    <w:rsid w:val="002253BB"/>
    <w:rsid w:val="00225B06"/>
    <w:rsid w:val="00225D29"/>
    <w:rsid w:val="00227675"/>
    <w:rsid w:val="00227C87"/>
    <w:rsid w:val="00230A6D"/>
    <w:rsid w:val="0023299F"/>
    <w:rsid w:val="00232DCC"/>
    <w:rsid w:val="0023471E"/>
    <w:rsid w:val="00234BDD"/>
    <w:rsid w:val="00235C21"/>
    <w:rsid w:val="00235E2D"/>
    <w:rsid w:val="00237877"/>
    <w:rsid w:val="00237942"/>
    <w:rsid w:val="00240337"/>
    <w:rsid w:val="00242497"/>
    <w:rsid w:val="00245B69"/>
    <w:rsid w:val="00245FD6"/>
    <w:rsid w:val="002478BB"/>
    <w:rsid w:val="00247F41"/>
    <w:rsid w:val="00250897"/>
    <w:rsid w:val="00250B77"/>
    <w:rsid w:val="00251FD2"/>
    <w:rsid w:val="002524D7"/>
    <w:rsid w:val="00254ADB"/>
    <w:rsid w:val="00255BF2"/>
    <w:rsid w:val="00256B49"/>
    <w:rsid w:val="0026137B"/>
    <w:rsid w:val="00261AFF"/>
    <w:rsid w:val="00262EFA"/>
    <w:rsid w:val="00263C91"/>
    <w:rsid w:val="00267800"/>
    <w:rsid w:val="00270A19"/>
    <w:rsid w:val="0027168D"/>
    <w:rsid w:val="00271DD7"/>
    <w:rsid w:val="0027206E"/>
    <w:rsid w:val="00273298"/>
    <w:rsid w:val="00273CEB"/>
    <w:rsid w:val="00275AAE"/>
    <w:rsid w:val="00275F89"/>
    <w:rsid w:val="00281B15"/>
    <w:rsid w:val="002820FE"/>
    <w:rsid w:val="00283F16"/>
    <w:rsid w:val="0028483A"/>
    <w:rsid w:val="00285DB2"/>
    <w:rsid w:val="002862EC"/>
    <w:rsid w:val="002875BC"/>
    <w:rsid w:val="00287880"/>
    <w:rsid w:val="00290C16"/>
    <w:rsid w:val="00290D16"/>
    <w:rsid w:val="002917C4"/>
    <w:rsid w:val="002937F5"/>
    <w:rsid w:val="002938F6"/>
    <w:rsid w:val="00293EB2"/>
    <w:rsid w:val="002953BC"/>
    <w:rsid w:val="002959D5"/>
    <w:rsid w:val="002A075B"/>
    <w:rsid w:val="002A0E09"/>
    <w:rsid w:val="002A0FA5"/>
    <w:rsid w:val="002A300F"/>
    <w:rsid w:val="002A3F79"/>
    <w:rsid w:val="002A6748"/>
    <w:rsid w:val="002A725E"/>
    <w:rsid w:val="002A7512"/>
    <w:rsid w:val="002B0F2B"/>
    <w:rsid w:val="002B2263"/>
    <w:rsid w:val="002B40A6"/>
    <w:rsid w:val="002B5BB9"/>
    <w:rsid w:val="002C0B9D"/>
    <w:rsid w:val="002C0D03"/>
    <w:rsid w:val="002C12D2"/>
    <w:rsid w:val="002C16B9"/>
    <w:rsid w:val="002C1B09"/>
    <w:rsid w:val="002C1EA3"/>
    <w:rsid w:val="002C2038"/>
    <w:rsid w:val="002C22A3"/>
    <w:rsid w:val="002C28A7"/>
    <w:rsid w:val="002C2C59"/>
    <w:rsid w:val="002C2D78"/>
    <w:rsid w:val="002C4F35"/>
    <w:rsid w:val="002C5896"/>
    <w:rsid w:val="002C5CEB"/>
    <w:rsid w:val="002C60B7"/>
    <w:rsid w:val="002C60F9"/>
    <w:rsid w:val="002C66A4"/>
    <w:rsid w:val="002D1918"/>
    <w:rsid w:val="002D1B4F"/>
    <w:rsid w:val="002D1DBC"/>
    <w:rsid w:val="002D26BF"/>
    <w:rsid w:val="002D3B7B"/>
    <w:rsid w:val="002D4537"/>
    <w:rsid w:val="002D5316"/>
    <w:rsid w:val="002D53BD"/>
    <w:rsid w:val="002E0A72"/>
    <w:rsid w:val="002E2200"/>
    <w:rsid w:val="002E2CFF"/>
    <w:rsid w:val="002E41C9"/>
    <w:rsid w:val="002E43D7"/>
    <w:rsid w:val="002E5892"/>
    <w:rsid w:val="002E5C6C"/>
    <w:rsid w:val="002E6ABC"/>
    <w:rsid w:val="002E6F71"/>
    <w:rsid w:val="002E76D0"/>
    <w:rsid w:val="002E7B30"/>
    <w:rsid w:val="002F0503"/>
    <w:rsid w:val="002F0B36"/>
    <w:rsid w:val="002F12D5"/>
    <w:rsid w:val="002F1705"/>
    <w:rsid w:val="002F24CD"/>
    <w:rsid w:val="002F3097"/>
    <w:rsid w:val="002F3D67"/>
    <w:rsid w:val="002F3DAF"/>
    <w:rsid w:val="002F4249"/>
    <w:rsid w:val="002F52D3"/>
    <w:rsid w:val="002F685D"/>
    <w:rsid w:val="002F740A"/>
    <w:rsid w:val="002F7DC2"/>
    <w:rsid w:val="002F7FB5"/>
    <w:rsid w:val="00300088"/>
    <w:rsid w:val="003001FC"/>
    <w:rsid w:val="00300FC2"/>
    <w:rsid w:val="003018D2"/>
    <w:rsid w:val="00302D9A"/>
    <w:rsid w:val="0030557B"/>
    <w:rsid w:val="003066F8"/>
    <w:rsid w:val="00307235"/>
    <w:rsid w:val="003100C2"/>
    <w:rsid w:val="003100E5"/>
    <w:rsid w:val="00310701"/>
    <w:rsid w:val="00310CE7"/>
    <w:rsid w:val="00313745"/>
    <w:rsid w:val="0031519E"/>
    <w:rsid w:val="00315382"/>
    <w:rsid w:val="003164A2"/>
    <w:rsid w:val="0031669D"/>
    <w:rsid w:val="003207C4"/>
    <w:rsid w:val="00321834"/>
    <w:rsid w:val="00321BD1"/>
    <w:rsid w:val="00323115"/>
    <w:rsid w:val="003245C8"/>
    <w:rsid w:val="00325CFE"/>
    <w:rsid w:val="00326349"/>
    <w:rsid w:val="003266B8"/>
    <w:rsid w:val="00326BAB"/>
    <w:rsid w:val="0033051B"/>
    <w:rsid w:val="00331B09"/>
    <w:rsid w:val="00332719"/>
    <w:rsid w:val="00332934"/>
    <w:rsid w:val="003338E5"/>
    <w:rsid w:val="003351CE"/>
    <w:rsid w:val="0033559A"/>
    <w:rsid w:val="00335796"/>
    <w:rsid w:val="00336927"/>
    <w:rsid w:val="00340060"/>
    <w:rsid w:val="00340418"/>
    <w:rsid w:val="00342D19"/>
    <w:rsid w:val="00342F85"/>
    <w:rsid w:val="00344F36"/>
    <w:rsid w:val="00345E5C"/>
    <w:rsid w:val="003502E3"/>
    <w:rsid w:val="00350DCE"/>
    <w:rsid w:val="00351568"/>
    <w:rsid w:val="003548B4"/>
    <w:rsid w:val="00354C98"/>
    <w:rsid w:val="00355B86"/>
    <w:rsid w:val="0035643F"/>
    <w:rsid w:val="0036227C"/>
    <w:rsid w:val="00362B46"/>
    <w:rsid w:val="003631F1"/>
    <w:rsid w:val="00364EA8"/>
    <w:rsid w:val="0036551E"/>
    <w:rsid w:val="00366A6B"/>
    <w:rsid w:val="00367367"/>
    <w:rsid w:val="003700AE"/>
    <w:rsid w:val="003709BE"/>
    <w:rsid w:val="00370EA7"/>
    <w:rsid w:val="003737D0"/>
    <w:rsid w:val="00373B07"/>
    <w:rsid w:val="00373FB7"/>
    <w:rsid w:val="00374F99"/>
    <w:rsid w:val="00375644"/>
    <w:rsid w:val="0037617F"/>
    <w:rsid w:val="00376473"/>
    <w:rsid w:val="0037716F"/>
    <w:rsid w:val="003775E3"/>
    <w:rsid w:val="00377601"/>
    <w:rsid w:val="00380013"/>
    <w:rsid w:val="003807DB"/>
    <w:rsid w:val="0038227A"/>
    <w:rsid w:val="00382E15"/>
    <w:rsid w:val="003830FB"/>
    <w:rsid w:val="003832F4"/>
    <w:rsid w:val="00383AC0"/>
    <w:rsid w:val="00385451"/>
    <w:rsid w:val="00385861"/>
    <w:rsid w:val="003864D1"/>
    <w:rsid w:val="00387008"/>
    <w:rsid w:val="00387026"/>
    <w:rsid w:val="00387895"/>
    <w:rsid w:val="00387A76"/>
    <w:rsid w:val="00387B2C"/>
    <w:rsid w:val="00387BA6"/>
    <w:rsid w:val="00387E83"/>
    <w:rsid w:val="00390A58"/>
    <w:rsid w:val="00390F90"/>
    <w:rsid w:val="00391F4E"/>
    <w:rsid w:val="00392C1A"/>
    <w:rsid w:val="00393603"/>
    <w:rsid w:val="003943B1"/>
    <w:rsid w:val="003945A4"/>
    <w:rsid w:val="00394C3B"/>
    <w:rsid w:val="00397E4D"/>
    <w:rsid w:val="003A0282"/>
    <w:rsid w:val="003A0754"/>
    <w:rsid w:val="003A1062"/>
    <w:rsid w:val="003A14CF"/>
    <w:rsid w:val="003A17E4"/>
    <w:rsid w:val="003A1F2B"/>
    <w:rsid w:val="003A2B44"/>
    <w:rsid w:val="003A3269"/>
    <w:rsid w:val="003A3905"/>
    <w:rsid w:val="003A59D3"/>
    <w:rsid w:val="003A6101"/>
    <w:rsid w:val="003A6425"/>
    <w:rsid w:val="003A64C7"/>
    <w:rsid w:val="003A68BF"/>
    <w:rsid w:val="003A6989"/>
    <w:rsid w:val="003A717E"/>
    <w:rsid w:val="003B0CDD"/>
    <w:rsid w:val="003B164D"/>
    <w:rsid w:val="003B1D87"/>
    <w:rsid w:val="003B24C8"/>
    <w:rsid w:val="003B619A"/>
    <w:rsid w:val="003B6CBD"/>
    <w:rsid w:val="003C02EB"/>
    <w:rsid w:val="003C07FB"/>
    <w:rsid w:val="003C0894"/>
    <w:rsid w:val="003C1646"/>
    <w:rsid w:val="003C6426"/>
    <w:rsid w:val="003C6A7B"/>
    <w:rsid w:val="003C6EDD"/>
    <w:rsid w:val="003C794F"/>
    <w:rsid w:val="003D0A57"/>
    <w:rsid w:val="003D0E30"/>
    <w:rsid w:val="003D12F1"/>
    <w:rsid w:val="003D2638"/>
    <w:rsid w:val="003D2978"/>
    <w:rsid w:val="003D38FA"/>
    <w:rsid w:val="003D46D4"/>
    <w:rsid w:val="003D6774"/>
    <w:rsid w:val="003E08B1"/>
    <w:rsid w:val="003E1A5A"/>
    <w:rsid w:val="003E2766"/>
    <w:rsid w:val="003E2A66"/>
    <w:rsid w:val="003E47B0"/>
    <w:rsid w:val="003E51A4"/>
    <w:rsid w:val="003E722E"/>
    <w:rsid w:val="003E7553"/>
    <w:rsid w:val="003F01DC"/>
    <w:rsid w:val="003F1FD7"/>
    <w:rsid w:val="003F27B1"/>
    <w:rsid w:val="003F5195"/>
    <w:rsid w:val="003F562D"/>
    <w:rsid w:val="003F585E"/>
    <w:rsid w:val="003F67A2"/>
    <w:rsid w:val="003F681B"/>
    <w:rsid w:val="003F6860"/>
    <w:rsid w:val="003F69D8"/>
    <w:rsid w:val="003F6C4A"/>
    <w:rsid w:val="00400479"/>
    <w:rsid w:val="0040056A"/>
    <w:rsid w:val="004005D3"/>
    <w:rsid w:val="00400D0D"/>
    <w:rsid w:val="00401A62"/>
    <w:rsid w:val="00402AB8"/>
    <w:rsid w:val="0040399A"/>
    <w:rsid w:val="0040410E"/>
    <w:rsid w:val="00405582"/>
    <w:rsid w:val="0040624F"/>
    <w:rsid w:val="00406CB2"/>
    <w:rsid w:val="004076CB"/>
    <w:rsid w:val="00407F8B"/>
    <w:rsid w:val="00410202"/>
    <w:rsid w:val="0041206F"/>
    <w:rsid w:val="004123DE"/>
    <w:rsid w:val="00412694"/>
    <w:rsid w:val="004132FB"/>
    <w:rsid w:val="00414C78"/>
    <w:rsid w:val="00414DD3"/>
    <w:rsid w:val="0041512D"/>
    <w:rsid w:val="0041545A"/>
    <w:rsid w:val="00415E47"/>
    <w:rsid w:val="00420E0E"/>
    <w:rsid w:val="004216D7"/>
    <w:rsid w:val="00421C24"/>
    <w:rsid w:val="0042241B"/>
    <w:rsid w:val="00423326"/>
    <w:rsid w:val="00423349"/>
    <w:rsid w:val="00424EE1"/>
    <w:rsid w:val="004252A9"/>
    <w:rsid w:val="00425367"/>
    <w:rsid w:val="004262DE"/>
    <w:rsid w:val="00426349"/>
    <w:rsid w:val="00426DCA"/>
    <w:rsid w:val="004271CF"/>
    <w:rsid w:val="0042764D"/>
    <w:rsid w:val="00427CF5"/>
    <w:rsid w:val="00427FAD"/>
    <w:rsid w:val="00430C23"/>
    <w:rsid w:val="00431009"/>
    <w:rsid w:val="00431C63"/>
    <w:rsid w:val="00431E9D"/>
    <w:rsid w:val="00432F9A"/>
    <w:rsid w:val="0043310D"/>
    <w:rsid w:val="00437499"/>
    <w:rsid w:val="00440286"/>
    <w:rsid w:val="00440430"/>
    <w:rsid w:val="004410D6"/>
    <w:rsid w:val="00442559"/>
    <w:rsid w:val="0044357C"/>
    <w:rsid w:val="00443C97"/>
    <w:rsid w:val="0044442A"/>
    <w:rsid w:val="00445CA4"/>
    <w:rsid w:val="0044648E"/>
    <w:rsid w:val="00451883"/>
    <w:rsid w:val="00452C4B"/>
    <w:rsid w:val="0045394D"/>
    <w:rsid w:val="00454388"/>
    <w:rsid w:val="00456107"/>
    <w:rsid w:val="00456479"/>
    <w:rsid w:val="004574DD"/>
    <w:rsid w:val="004611AE"/>
    <w:rsid w:val="00461DEB"/>
    <w:rsid w:val="00462F08"/>
    <w:rsid w:val="00464479"/>
    <w:rsid w:val="00464491"/>
    <w:rsid w:val="0046454A"/>
    <w:rsid w:val="00470A03"/>
    <w:rsid w:val="00471918"/>
    <w:rsid w:val="00473AB5"/>
    <w:rsid w:val="00474357"/>
    <w:rsid w:val="00475220"/>
    <w:rsid w:val="004752E7"/>
    <w:rsid w:val="00475578"/>
    <w:rsid w:val="0047561D"/>
    <w:rsid w:val="00475F23"/>
    <w:rsid w:val="00475FD7"/>
    <w:rsid w:val="00476FEF"/>
    <w:rsid w:val="004773D8"/>
    <w:rsid w:val="004778C0"/>
    <w:rsid w:val="00477C84"/>
    <w:rsid w:val="00477D57"/>
    <w:rsid w:val="00480478"/>
    <w:rsid w:val="004805B4"/>
    <w:rsid w:val="0048094A"/>
    <w:rsid w:val="00482A68"/>
    <w:rsid w:val="00483B74"/>
    <w:rsid w:val="00485A6B"/>
    <w:rsid w:val="00485CB2"/>
    <w:rsid w:val="00485DF7"/>
    <w:rsid w:val="00486B22"/>
    <w:rsid w:val="004870BA"/>
    <w:rsid w:val="00491172"/>
    <w:rsid w:val="0049165E"/>
    <w:rsid w:val="004916B0"/>
    <w:rsid w:val="00491782"/>
    <w:rsid w:val="004925CB"/>
    <w:rsid w:val="004931EF"/>
    <w:rsid w:val="004936B3"/>
    <w:rsid w:val="00494308"/>
    <w:rsid w:val="004951C8"/>
    <w:rsid w:val="0049634F"/>
    <w:rsid w:val="004972ED"/>
    <w:rsid w:val="00497A46"/>
    <w:rsid w:val="00497DE7"/>
    <w:rsid w:val="004A1FD7"/>
    <w:rsid w:val="004A2D97"/>
    <w:rsid w:val="004A3719"/>
    <w:rsid w:val="004A3C0F"/>
    <w:rsid w:val="004A4AAD"/>
    <w:rsid w:val="004A5541"/>
    <w:rsid w:val="004A669C"/>
    <w:rsid w:val="004A69D9"/>
    <w:rsid w:val="004A6CD7"/>
    <w:rsid w:val="004B0CD6"/>
    <w:rsid w:val="004B0DC8"/>
    <w:rsid w:val="004B1054"/>
    <w:rsid w:val="004B3E1F"/>
    <w:rsid w:val="004B4B3A"/>
    <w:rsid w:val="004B4DCD"/>
    <w:rsid w:val="004B55E0"/>
    <w:rsid w:val="004B740A"/>
    <w:rsid w:val="004B74D4"/>
    <w:rsid w:val="004B790D"/>
    <w:rsid w:val="004B7A7D"/>
    <w:rsid w:val="004C003F"/>
    <w:rsid w:val="004C0FC1"/>
    <w:rsid w:val="004C23DD"/>
    <w:rsid w:val="004C3217"/>
    <w:rsid w:val="004C7D9D"/>
    <w:rsid w:val="004D004F"/>
    <w:rsid w:val="004D0697"/>
    <w:rsid w:val="004D0BDD"/>
    <w:rsid w:val="004D1807"/>
    <w:rsid w:val="004D1A81"/>
    <w:rsid w:val="004D1E0C"/>
    <w:rsid w:val="004D2010"/>
    <w:rsid w:val="004D27C5"/>
    <w:rsid w:val="004D39C9"/>
    <w:rsid w:val="004D3AC2"/>
    <w:rsid w:val="004D3D45"/>
    <w:rsid w:val="004D3EFB"/>
    <w:rsid w:val="004D4211"/>
    <w:rsid w:val="004D7168"/>
    <w:rsid w:val="004E0A6E"/>
    <w:rsid w:val="004E2B51"/>
    <w:rsid w:val="004E5652"/>
    <w:rsid w:val="004E6A11"/>
    <w:rsid w:val="004E7A99"/>
    <w:rsid w:val="004E7D9B"/>
    <w:rsid w:val="004F0510"/>
    <w:rsid w:val="004F069A"/>
    <w:rsid w:val="004F20A9"/>
    <w:rsid w:val="004F220F"/>
    <w:rsid w:val="004F45FD"/>
    <w:rsid w:val="004F4667"/>
    <w:rsid w:val="004F4D1F"/>
    <w:rsid w:val="004F4FFA"/>
    <w:rsid w:val="004F5084"/>
    <w:rsid w:val="004F5E3A"/>
    <w:rsid w:val="004F66F9"/>
    <w:rsid w:val="004F73F8"/>
    <w:rsid w:val="005007A6"/>
    <w:rsid w:val="0050098F"/>
    <w:rsid w:val="0050131B"/>
    <w:rsid w:val="00501365"/>
    <w:rsid w:val="00501861"/>
    <w:rsid w:val="00501DBA"/>
    <w:rsid w:val="00502A56"/>
    <w:rsid w:val="00502EEC"/>
    <w:rsid w:val="00502F2A"/>
    <w:rsid w:val="0050462E"/>
    <w:rsid w:val="00510474"/>
    <w:rsid w:val="00511C10"/>
    <w:rsid w:val="0051225C"/>
    <w:rsid w:val="00512A76"/>
    <w:rsid w:val="00513C27"/>
    <w:rsid w:val="005148FE"/>
    <w:rsid w:val="00514E00"/>
    <w:rsid w:val="00516B2B"/>
    <w:rsid w:val="00516B9B"/>
    <w:rsid w:val="005177BF"/>
    <w:rsid w:val="005178A8"/>
    <w:rsid w:val="00517BA5"/>
    <w:rsid w:val="005209D6"/>
    <w:rsid w:val="005219BA"/>
    <w:rsid w:val="0052266E"/>
    <w:rsid w:val="00523C87"/>
    <w:rsid w:val="00525345"/>
    <w:rsid w:val="005253D6"/>
    <w:rsid w:val="00525B42"/>
    <w:rsid w:val="00526743"/>
    <w:rsid w:val="0052691A"/>
    <w:rsid w:val="00527585"/>
    <w:rsid w:val="00527C90"/>
    <w:rsid w:val="00530F71"/>
    <w:rsid w:val="005323AB"/>
    <w:rsid w:val="005326A3"/>
    <w:rsid w:val="00532997"/>
    <w:rsid w:val="00534A87"/>
    <w:rsid w:val="0053607A"/>
    <w:rsid w:val="0053686D"/>
    <w:rsid w:val="0053702E"/>
    <w:rsid w:val="005371C2"/>
    <w:rsid w:val="005407E1"/>
    <w:rsid w:val="00540820"/>
    <w:rsid w:val="00541BFC"/>
    <w:rsid w:val="00546337"/>
    <w:rsid w:val="005545AF"/>
    <w:rsid w:val="005553C7"/>
    <w:rsid w:val="00555556"/>
    <w:rsid w:val="0055645C"/>
    <w:rsid w:val="005575B6"/>
    <w:rsid w:val="005579A9"/>
    <w:rsid w:val="00560403"/>
    <w:rsid w:val="005614FE"/>
    <w:rsid w:val="00564345"/>
    <w:rsid w:val="005659C5"/>
    <w:rsid w:val="00566011"/>
    <w:rsid w:val="00566A54"/>
    <w:rsid w:val="00567A59"/>
    <w:rsid w:val="00570613"/>
    <w:rsid w:val="0057243E"/>
    <w:rsid w:val="00572A9B"/>
    <w:rsid w:val="00572C49"/>
    <w:rsid w:val="00573269"/>
    <w:rsid w:val="00573725"/>
    <w:rsid w:val="0057491D"/>
    <w:rsid w:val="00575A46"/>
    <w:rsid w:val="00576B35"/>
    <w:rsid w:val="00577A01"/>
    <w:rsid w:val="00580CB2"/>
    <w:rsid w:val="00580D78"/>
    <w:rsid w:val="00580F53"/>
    <w:rsid w:val="005856F7"/>
    <w:rsid w:val="00585CF4"/>
    <w:rsid w:val="005866AA"/>
    <w:rsid w:val="00592816"/>
    <w:rsid w:val="00593E10"/>
    <w:rsid w:val="0059511B"/>
    <w:rsid w:val="0059515E"/>
    <w:rsid w:val="005958B1"/>
    <w:rsid w:val="00596508"/>
    <w:rsid w:val="0059693F"/>
    <w:rsid w:val="005A07D0"/>
    <w:rsid w:val="005A0A50"/>
    <w:rsid w:val="005A0BED"/>
    <w:rsid w:val="005A12F0"/>
    <w:rsid w:val="005A13E7"/>
    <w:rsid w:val="005A165D"/>
    <w:rsid w:val="005A1853"/>
    <w:rsid w:val="005A24BC"/>
    <w:rsid w:val="005A2C85"/>
    <w:rsid w:val="005A4A8C"/>
    <w:rsid w:val="005A4D10"/>
    <w:rsid w:val="005A5390"/>
    <w:rsid w:val="005A5DB5"/>
    <w:rsid w:val="005A5E78"/>
    <w:rsid w:val="005B0BC8"/>
    <w:rsid w:val="005B1ECA"/>
    <w:rsid w:val="005B2610"/>
    <w:rsid w:val="005B2A01"/>
    <w:rsid w:val="005B2A7B"/>
    <w:rsid w:val="005B3540"/>
    <w:rsid w:val="005B42A4"/>
    <w:rsid w:val="005B4A47"/>
    <w:rsid w:val="005B6317"/>
    <w:rsid w:val="005B6933"/>
    <w:rsid w:val="005B6CC3"/>
    <w:rsid w:val="005C02B4"/>
    <w:rsid w:val="005C2DB5"/>
    <w:rsid w:val="005C2F7B"/>
    <w:rsid w:val="005C306D"/>
    <w:rsid w:val="005C406A"/>
    <w:rsid w:val="005C42D0"/>
    <w:rsid w:val="005C5206"/>
    <w:rsid w:val="005C5946"/>
    <w:rsid w:val="005C617D"/>
    <w:rsid w:val="005C61B9"/>
    <w:rsid w:val="005C6550"/>
    <w:rsid w:val="005C66CC"/>
    <w:rsid w:val="005C6986"/>
    <w:rsid w:val="005C7244"/>
    <w:rsid w:val="005D25A9"/>
    <w:rsid w:val="005D2A7C"/>
    <w:rsid w:val="005D2BC4"/>
    <w:rsid w:val="005D3509"/>
    <w:rsid w:val="005D49ED"/>
    <w:rsid w:val="005D5572"/>
    <w:rsid w:val="005D5BD4"/>
    <w:rsid w:val="005E2C7A"/>
    <w:rsid w:val="005E331B"/>
    <w:rsid w:val="005E36A4"/>
    <w:rsid w:val="005E4E0F"/>
    <w:rsid w:val="005E530A"/>
    <w:rsid w:val="005F0FFB"/>
    <w:rsid w:val="005F11BE"/>
    <w:rsid w:val="005F124E"/>
    <w:rsid w:val="005F1B28"/>
    <w:rsid w:val="005F2B94"/>
    <w:rsid w:val="005F2FCD"/>
    <w:rsid w:val="005F31A8"/>
    <w:rsid w:val="005F38ED"/>
    <w:rsid w:val="005F4298"/>
    <w:rsid w:val="005F44F7"/>
    <w:rsid w:val="005F70D2"/>
    <w:rsid w:val="005F7701"/>
    <w:rsid w:val="006005FD"/>
    <w:rsid w:val="00601D7B"/>
    <w:rsid w:val="00602088"/>
    <w:rsid w:val="00604C48"/>
    <w:rsid w:val="0060568A"/>
    <w:rsid w:val="006075D2"/>
    <w:rsid w:val="00607F8C"/>
    <w:rsid w:val="0061010D"/>
    <w:rsid w:val="00612AB9"/>
    <w:rsid w:val="00613EE9"/>
    <w:rsid w:val="00613F80"/>
    <w:rsid w:val="00614314"/>
    <w:rsid w:val="0062378F"/>
    <w:rsid w:val="00626009"/>
    <w:rsid w:val="00626787"/>
    <w:rsid w:val="00626805"/>
    <w:rsid w:val="00627ED3"/>
    <w:rsid w:val="0063001D"/>
    <w:rsid w:val="006318AD"/>
    <w:rsid w:val="00631AB5"/>
    <w:rsid w:val="00631C31"/>
    <w:rsid w:val="00632D35"/>
    <w:rsid w:val="00633DF6"/>
    <w:rsid w:val="0063476A"/>
    <w:rsid w:val="00634C03"/>
    <w:rsid w:val="00635A06"/>
    <w:rsid w:val="00635DEF"/>
    <w:rsid w:val="006364B5"/>
    <w:rsid w:val="00636B45"/>
    <w:rsid w:val="00637380"/>
    <w:rsid w:val="00637846"/>
    <w:rsid w:val="00640A83"/>
    <w:rsid w:val="00641F7B"/>
    <w:rsid w:val="0064289B"/>
    <w:rsid w:val="00642BE1"/>
    <w:rsid w:val="00642EB9"/>
    <w:rsid w:val="00644BEF"/>
    <w:rsid w:val="006460BA"/>
    <w:rsid w:val="00647988"/>
    <w:rsid w:val="00650CAD"/>
    <w:rsid w:val="00651B97"/>
    <w:rsid w:val="00651E97"/>
    <w:rsid w:val="0065222D"/>
    <w:rsid w:val="00652250"/>
    <w:rsid w:val="00652D3C"/>
    <w:rsid w:val="00653973"/>
    <w:rsid w:val="00654AC5"/>
    <w:rsid w:val="00654B3D"/>
    <w:rsid w:val="00654E64"/>
    <w:rsid w:val="00655A5C"/>
    <w:rsid w:val="00655A76"/>
    <w:rsid w:val="00656C38"/>
    <w:rsid w:val="00657018"/>
    <w:rsid w:val="006570D6"/>
    <w:rsid w:val="0065796C"/>
    <w:rsid w:val="0066025B"/>
    <w:rsid w:val="00660337"/>
    <w:rsid w:val="0066068B"/>
    <w:rsid w:val="00663A63"/>
    <w:rsid w:val="00664B00"/>
    <w:rsid w:val="00667AD0"/>
    <w:rsid w:val="00667B60"/>
    <w:rsid w:val="00670A74"/>
    <w:rsid w:val="00671EC9"/>
    <w:rsid w:val="006724C0"/>
    <w:rsid w:val="006758F7"/>
    <w:rsid w:val="00675E30"/>
    <w:rsid w:val="00681962"/>
    <w:rsid w:val="00681B87"/>
    <w:rsid w:val="00681BB1"/>
    <w:rsid w:val="00682413"/>
    <w:rsid w:val="006834FF"/>
    <w:rsid w:val="0068429C"/>
    <w:rsid w:val="0068514B"/>
    <w:rsid w:val="00685A11"/>
    <w:rsid w:val="00686E69"/>
    <w:rsid w:val="00690E2F"/>
    <w:rsid w:val="00691132"/>
    <w:rsid w:val="00691944"/>
    <w:rsid w:val="00691A04"/>
    <w:rsid w:val="00691DC0"/>
    <w:rsid w:val="0069371D"/>
    <w:rsid w:val="00693B79"/>
    <w:rsid w:val="006951E7"/>
    <w:rsid w:val="006962E5"/>
    <w:rsid w:val="00696AB5"/>
    <w:rsid w:val="006972DE"/>
    <w:rsid w:val="00697ABA"/>
    <w:rsid w:val="006A037D"/>
    <w:rsid w:val="006A0D3F"/>
    <w:rsid w:val="006A30E8"/>
    <w:rsid w:val="006A327E"/>
    <w:rsid w:val="006A4018"/>
    <w:rsid w:val="006A45B1"/>
    <w:rsid w:val="006A4F1F"/>
    <w:rsid w:val="006A5500"/>
    <w:rsid w:val="006A5C1F"/>
    <w:rsid w:val="006A5DDA"/>
    <w:rsid w:val="006A6350"/>
    <w:rsid w:val="006A7157"/>
    <w:rsid w:val="006A767A"/>
    <w:rsid w:val="006A7859"/>
    <w:rsid w:val="006B0401"/>
    <w:rsid w:val="006B0E0F"/>
    <w:rsid w:val="006B1D4D"/>
    <w:rsid w:val="006B1E1A"/>
    <w:rsid w:val="006B4A90"/>
    <w:rsid w:val="006C0953"/>
    <w:rsid w:val="006C1866"/>
    <w:rsid w:val="006C4150"/>
    <w:rsid w:val="006C5FFC"/>
    <w:rsid w:val="006C6B77"/>
    <w:rsid w:val="006D0360"/>
    <w:rsid w:val="006D0F2A"/>
    <w:rsid w:val="006D10B8"/>
    <w:rsid w:val="006D26B7"/>
    <w:rsid w:val="006D2ED8"/>
    <w:rsid w:val="006D3B63"/>
    <w:rsid w:val="006D4153"/>
    <w:rsid w:val="006D4B0A"/>
    <w:rsid w:val="006D5AEE"/>
    <w:rsid w:val="006D6536"/>
    <w:rsid w:val="006D69B2"/>
    <w:rsid w:val="006D732B"/>
    <w:rsid w:val="006D739B"/>
    <w:rsid w:val="006D77F6"/>
    <w:rsid w:val="006D78A8"/>
    <w:rsid w:val="006E0FAC"/>
    <w:rsid w:val="006E12C9"/>
    <w:rsid w:val="006E2173"/>
    <w:rsid w:val="006E2384"/>
    <w:rsid w:val="006E3872"/>
    <w:rsid w:val="006E3F8E"/>
    <w:rsid w:val="006E5C11"/>
    <w:rsid w:val="006E5F0A"/>
    <w:rsid w:val="006E77E4"/>
    <w:rsid w:val="006E77FB"/>
    <w:rsid w:val="006F0C6F"/>
    <w:rsid w:val="006F0CF1"/>
    <w:rsid w:val="006F1606"/>
    <w:rsid w:val="006F1728"/>
    <w:rsid w:val="006F2075"/>
    <w:rsid w:val="006F27EA"/>
    <w:rsid w:val="006F3B62"/>
    <w:rsid w:val="006F514A"/>
    <w:rsid w:val="006F6745"/>
    <w:rsid w:val="006F6D0F"/>
    <w:rsid w:val="007004FB"/>
    <w:rsid w:val="00700B80"/>
    <w:rsid w:val="00701731"/>
    <w:rsid w:val="00702736"/>
    <w:rsid w:val="00702D2E"/>
    <w:rsid w:val="0070367E"/>
    <w:rsid w:val="00703692"/>
    <w:rsid w:val="007038EA"/>
    <w:rsid w:val="0070404F"/>
    <w:rsid w:val="00704A8C"/>
    <w:rsid w:val="00707978"/>
    <w:rsid w:val="007105BC"/>
    <w:rsid w:val="00711598"/>
    <w:rsid w:val="00711669"/>
    <w:rsid w:val="00711B79"/>
    <w:rsid w:val="00711F8B"/>
    <w:rsid w:val="00714B3C"/>
    <w:rsid w:val="00714BEC"/>
    <w:rsid w:val="00716B51"/>
    <w:rsid w:val="00722010"/>
    <w:rsid w:val="0072344D"/>
    <w:rsid w:val="007250C6"/>
    <w:rsid w:val="00725FF6"/>
    <w:rsid w:val="00727D3A"/>
    <w:rsid w:val="007301B2"/>
    <w:rsid w:val="00730430"/>
    <w:rsid w:val="007330E8"/>
    <w:rsid w:val="007331F7"/>
    <w:rsid w:val="00733E47"/>
    <w:rsid w:val="00734964"/>
    <w:rsid w:val="007351B8"/>
    <w:rsid w:val="00735AEB"/>
    <w:rsid w:val="0073606E"/>
    <w:rsid w:val="0073714D"/>
    <w:rsid w:val="007418DE"/>
    <w:rsid w:val="007421CA"/>
    <w:rsid w:val="00742CC8"/>
    <w:rsid w:val="00745C9D"/>
    <w:rsid w:val="00746D4D"/>
    <w:rsid w:val="00746ED0"/>
    <w:rsid w:val="00750691"/>
    <w:rsid w:val="00750B2B"/>
    <w:rsid w:val="00751114"/>
    <w:rsid w:val="00752FEB"/>
    <w:rsid w:val="00753473"/>
    <w:rsid w:val="007545CA"/>
    <w:rsid w:val="00756236"/>
    <w:rsid w:val="0075664C"/>
    <w:rsid w:val="0075693C"/>
    <w:rsid w:val="00756BFC"/>
    <w:rsid w:val="00757127"/>
    <w:rsid w:val="007621CA"/>
    <w:rsid w:val="00762294"/>
    <w:rsid w:val="00762F4F"/>
    <w:rsid w:val="00763103"/>
    <w:rsid w:val="0076452B"/>
    <w:rsid w:val="0076605D"/>
    <w:rsid w:val="00766356"/>
    <w:rsid w:val="00766C79"/>
    <w:rsid w:val="00770B8F"/>
    <w:rsid w:val="0077207E"/>
    <w:rsid w:val="00775E7D"/>
    <w:rsid w:val="007762ED"/>
    <w:rsid w:val="00776F77"/>
    <w:rsid w:val="00780349"/>
    <w:rsid w:val="0078117C"/>
    <w:rsid w:val="0078156C"/>
    <w:rsid w:val="0078207F"/>
    <w:rsid w:val="00782365"/>
    <w:rsid w:val="00782E63"/>
    <w:rsid w:val="00783DD2"/>
    <w:rsid w:val="00784CC9"/>
    <w:rsid w:val="00785030"/>
    <w:rsid w:val="00791294"/>
    <w:rsid w:val="0079162B"/>
    <w:rsid w:val="00791D0E"/>
    <w:rsid w:val="007948B7"/>
    <w:rsid w:val="00794984"/>
    <w:rsid w:val="00795179"/>
    <w:rsid w:val="00795667"/>
    <w:rsid w:val="007967A8"/>
    <w:rsid w:val="00796DB6"/>
    <w:rsid w:val="00796EB9"/>
    <w:rsid w:val="007A0BA8"/>
    <w:rsid w:val="007A2520"/>
    <w:rsid w:val="007A2974"/>
    <w:rsid w:val="007A2D4E"/>
    <w:rsid w:val="007A3B0B"/>
    <w:rsid w:val="007A4A53"/>
    <w:rsid w:val="007A7761"/>
    <w:rsid w:val="007A78F3"/>
    <w:rsid w:val="007A7E2C"/>
    <w:rsid w:val="007B1391"/>
    <w:rsid w:val="007B2C92"/>
    <w:rsid w:val="007B31EF"/>
    <w:rsid w:val="007B35AA"/>
    <w:rsid w:val="007B3842"/>
    <w:rsid w:val="007B433E"/>
    <w:rsid w:val="007B4A97"/>
    <w:rsid w:val="007B4B5B"/>
    <w:rsid w:val="007B59E1"/>
    <w:rsid w:val="007B6D11"/>
    <w:rsid w:val="007B6D39"/>
    <w:rsid w:val="007C0B75"/>
    <w:rsid w:val="007C0FD6"/>
    <w:rsid w:val="007C35D8"/>
    <w:rsid w:val="007C7652"/>
    <w:rsid w:val="007D0B0D"/>
    <w:rsid w:val="007D21A4"/>
    <w:rsid w:val="007D22AE"/>
    <w:rsid w:val="007D2428"/>
    <w:rsid w:val="007D2AF9"/>
    <w:rsid w:val="007D2DA0"/>
    <w:rsid w:val="007D4AC8"/>
    <w:rsid w:val="007D4ADE"/>
    <w:rsid w:val="007D53F3"/>
    <w:rsid w:val="007D7116"/>
    <w:rsid w:val="007E0674"/>
    <w:rsid w:val="007E1086"/>
    <w:rsid w:val="007E139E"/>
    <w:rsid w:val="007E14E0"/>
    <w:rsid w:val="007E292E"/>
    <w:rsid w:val="007E3A28"/>
    <w:rsid w:val="007E4669"/>
    <w:rsid w:val="007E69F2"/>
    <w:rsid w:val="007E7D2E"/>
    <w:rsid w:val="007F0083"/>
    <w:rsid w:val="007F098E"/>
    <w:rsid w:val="007F1624"/>
    <w:rsid w:val="007F18B2"/>
    <w:rsid w:val="007F1EC2"/>
    <w:rsid w:val="007F2275"/>
    <w:rsid w:val="007F2CA2"/>
    <w:rsid w:val="007F2DB4"/>
    <w:rsid w:val="007F2DDC"/>
    <w:rsid w:val="007F4CB5"/>
    <w:rsid w:val="007F50B2"/>
    <w:rsid w:val="007F59EC"/>
    <w:rsid w:val="007F61D1"/>
    <w:rsid w:val="007F625D"/>
    <w:rsid w:val="007F64A1"/>
    <w:rsid w:val="007F77F3"/>
    <w:rsid w:val="008016DA"/>
    <w:rsid w:val="0080216E"/>
    <w:rsid w:val="008024D1"/>
    <w:rsid w:val="0080281B"/>
    <w:rsid w:val="00803912"/>
    <w:rsid w:val="00804462"/>
    <w:rsid w:val="00804A89"/>
    <w:rsid w:val="00806B78"/>
    <w:rsid w:val="00807277"/>
    <w:rsid w:val="00810ECD"/>
    <w:rsid w:val="00812098"/>
    <w:rsid w:val="00813CD2"/>
    <w:rsid w:val="00814786"/>
    <w:rsid w:val="00816116"/>
    <w:rsid w:val="00816928"/>
    <w:rsid w:val="00817DEB"/>
    <w:rsid w:val="008219FF"/>
    <w:rsid w:val="00822451"/>
    <w:rsid w:val="0082258C"/>
    <w:rsid w:val="008228E2"/>
    <w:rsid w:val="00822E5A"/>
    <w:rsid w:val="0082417E"/>
    <w:rsid w:val="0082429E"/>
    <w:rsid w:val="00824A69"/>
    <w:rsid w:val="0082728A"/>
    <w:rsid w:val="00827C64"/>
    <w:rsid w:val="0083076A"/>
    <w:rsid w:val="0083108C"/>
    <w:rsid w:val="00831CA4"/>
    <w:rsid w:val="00834CA9"/>
    <w:rsid w:val="00837403"/>
    <w:rsid w:val="0084005A"/>
    <w:rsid w:val="0084042C"/>
    <w:rsid w:val="00840B3C"/>
    <w:rsid w:val="00842994"/>
    <w:rsid w:val="00843E82"/>
    <w:rsid w:val="00844914"/>
    <w:rsid w:val="00846528"/>
    <w:rsid w:val="00847650"/>
    <w:rsid w:val="0085124B"/>
    <w:rsid w:val="00852F92"/>
    <w:rsid w:val="00857A0E"/>
    <w:rsid w:val="00857D74"/>
    <w:rsid w:val="00857FA7"/>
    <w:rsid w:val="008603DC"/>
    <w:rsid w:val="00860A1B"/>
    <w:rsid w:val="00860F28"/>
    <w:rsid w:val="0086302C"/>
    <w:rsid w:val="00863554"/>
    <w:rsid w:val="00863F84"/>
    <w:rsid w:val="00864703"/>
    <w:rsid w:val="0086470B"/>
    <w:rsid w:val="00864BE4"/>
    <w:rsid w:val="0086521B"/>
    <w:rsid w:val="00865262"/>
    <w:rsid w:val="008654E8"/>
    <w:rsid w:val="008662EE"/>
    <w:rsid w:val="00866510"/>
    <w:rsid w:val="00866A4E"/>
    <w:rsid w:val="00867E42"/>
    <w:rsid w:val="0087098A"/>
    <w:rsid w:val="00870ECD"/>
    <w:rsid w:val="008713A5"/>
    <w:rsid w:val="00875C8E"/>
    <w:rsid w:val="00875D37"/>
    <w:rsid w:val="00877615"/>
    <w:rsid w:val="008801FB"/>
    <w:rsid w:val="00881CDC"/>
    <w:rsid w:val="00881ED9"/>
    <w:rsid w:val="00882D0D"/>
    <w:rsid w:val="00882F9B"/>
    <w:rsid w:val="00884DFC"/>
    <w:rsid w:val="00885070"/>
    <w:rsid w:val="008874C0"/>
    <w:rsid w:val="00887BEC"/>
    <w:rsid w:val="00890279"/>
    <w:rsid w:val="00891321"/>
    <w:rsid w:val="00891417"/>
    <w:rsid w:val="008924B6"/>
    <w:rsid w:val="0089441C"/>
    <w:rsid w:val="00894553"/>
    <w:rsid w:val="008954E2"/>
    <w:rsid w:val="00896471"/>
    <w:rsid w:val="008973E3"/>
    <w:rsid w:val="008A0B89"/>
    <w:rsid w:val="008A1E41"/>
    <w:rsid w:val="008A27D0"/>
    <w:rsid w:val="008A3353"/>
    <w:rsid w:val="008A4907"/>
    <w:rsid w:val="008A50E0"/>
    <w:rsid w:val="008A6779"/>
    <w:rsid w:val="008B052D"/>
    <w:rsid w:val="008B075A"/>
    <w:rsid w:val="008B086B"/>
    <w:rsid w:val="008B0EF4"/>
    <w:rsid w:val="008B2A94"/>
    <w:rsid w:val="008B32C3"/>
    <w:rsid w:val="008B4094"/>
    <w:rsid w:val="008B43D0"/>
    <w:rsid w:val="008B4D27"/>
    <w:rsid w:val="008B5C68"/>
    <w:rsid w:val="008B67CF"/>
    <w:rsid w:val="008B73BC"/>
    <w:rsid w:val="008C04A5"/>
    <w:rsid w:val="008C06F7"/>
    <w:rsid w:val="008C0834"/>
    <w:rsid w:val="008C153B"/>
    <w:rsid w:val="008C15AF"/>
    <w:rsid w:val="008C2073"/>
    <w:rsid w:val="008C32F5"/>
    <w:rsid w:val="008C36C7"/>
    <w:rsid w:val="008C5793"/>
    <w:rsid w:val="008C73FF"/>
    <w:rsid w:val="008D2031"/>
    <w:rsid w:val="008D293B"/>
    <w:rsid w:val="008D5441"/>
    <w:rsid w:val="008D58C6"/>
    <w:rsid w:val="008D5FFF"/>
    <w:rsid w:val="008D710A"/>
    <w:rsid w:val="008E0344"/>
    <w:rsid w:val="008E21DC"/>
    <w:rsid w:val="008E2929"/>
    <w:rsid w:val="008E299A"/>
    <w:rsid w:val="008E39AD"/>
    <w:rsid w:val="008E3D4D"/>
    <w:rsid w:val="008E4BF2"/>
    <w:rsid w:val="008E4E6E"/>
    <w:rsid w:val="008E6123"/>
    <w:rsid w:val="008E6A74"/>
    <w:rsid w:val="008E758E"/>
    <w:rsid w:val="008F0C54"/>
    <w:rsid w:val="008F297C"/>
    <w:rsid w:val="008F2A19"/>
    <w:rsid w:val="008F420F"/>
    <w:rsid w:val="008F65B5"/>
    <w:rsid w:val="008F67BD"/>
    <w:rsid w:val="0090376F"/>
    <w:rsid w:val="00903DEF"/>
    <w:rsid w:val="00904335"/>
    <w:rsid w:val="009065CC"/>
    <w:rsid w:val="009067F2"/>
    <w:rsid w:val="009071AD"/>
    <w:rsid w:val="00910802"/>
    <w:rsid w:val="0091100F"/>
    <w:rsid w:val="00911A74"/>
    <w:rsid w:val="00911C7C"/>
    <w:rsid w:val="009131A6"/>
    <w:rsid w:val="00913B78"/>
    <w:rsid w:val="00915A9D"/>
    <w:rsid w:val="00916B04"/>
    <w:rsid w:val="00917786"/>
    <w:rsid w:val="009177A0"/>
    <w:rsid w:val="00917ACF"/>
    <w:rsid w:val="00920258"/>
    <w:rsid w:val="009218F3"/>
    <w:rsid w:val="00921B80"/>
    <w:rsid w:val="009227D3"/>
    <w:rsid w:val="00922E63"/>
    <w:rsid w:val="00925E94"/>
    <w:rsid w:val="00926472"/>
    <w:rsid w:val="00926860"/>
    <w:rsid w:val="00930C2E"/>
    <w:rsid w:val="00932CF0"/>
    <w:rsid w:val="009331E9"/>
    <w:rsid w:val="009332C3"/>
    <w:rsid w:val="00934F98"/>
    <w:rsid w:val="009364C8"/>
    <w:rsid w:val="00937C71"/>
    <w:rsid w:val="00937E52"/>
    <w:rsid w:val="009406B4"/>
    <w:rsid w:val="009410C5"/>
    <w:rsid w:val="00942935"/>
    <w:rsid w:val="00942DA5"/>
    <w:rsid w:val="009444A0"/>
    <w:rsid w:val="0094663D"/>
    <w:rsid w:val="009507DF"/>
    <w:rsid w:val="009513F4"/>
    <w:rsid w:val="00952E66"/>
    <w:rsid w:val="009533A1"/>
    <w:rsid w:val="00953941"/>
    <w:rsid w:val="00953EC1"/>
    <w:rsid w:val="00953EFA"/>
    <w:rsid w:val="00954AD2"/>
    <w:rsid w:val="00956E81"/>
    <w:rsid w:val="009602F3"/>
    <w:rsid w:val="009611F2"/>
    <w:rsid w:val="00961ABD"/>
    <w:rsid w:val="00962AB2"/>
    <w:rsid w:val="009631E4"/>
    <w:rsid w:val="00963886"/>
    <w:rsid w:val="00964230"/>
    <w:rsid w:val="009651F0"/>
    <w:rsid w:val="0096604E"/>
    <w:rsid w:val="009666DF"/>
    <w:rsid w:val="009670A9"/>
    <w:rsid w:val="00970BB5"/>
    <w:rsid w:val="00973590"/>
    <w:rsid w:val="00974041"/>
    <w:rsid w:val="0097420C"/>
    <w:rsid w:val="009753B5"/>
    <w:rsid w:val="0097717F"/>
    <w:rsid w:val="00977378"/>
    <w:rsid w:val="009810DD"/>
    <w:rsid w:val="009823CA"/>
    <w:rsid w:val="00982E6E"/>
    <w:rsid w:val="009849F4"/>
    <w:rsid w:val="00985688"/>
    <w:rsid w:val="009861EB"/>
    <w:rsid w:val="00986AAF"/>
    <w:rsid w:val="00987829"/>
    <w:rsid w:val="00992A1B"/>
    <w:rsid w:val="0099523B"/>
    <w:rsid w:val="00995C03"/>
    <w:rsid w:val="009966B9"/>
    <w:rsid w:val="00996DBF"/>
    <w:rsid w:val="009972B9"/>
    <w:rsid w:val="00997E77"/>
    <w:rsid w:val="009A2FAD"/>
    <w:rsid w:val="009A31F1"/>
    <w:rsid w:val="009A3599"/>
    <w:rsid w:val="009A40E9"/>
    <w:rsid w:val="009A4CB4"/>
    <w:rsid w:val="009A564B"/>
    <w:rsid w:val="009A681C"/>
    <w:rsid w:val="009A6F10"/>
    <w:rsid w:val="009A7286"/>
    <w:rsid w:val="009A7F84"/>
    <w:rsid w:val="009B1363"/>
    <w:rsid w:val="009B38DB"/>
    <w:rsid w:val="009B68D1"/>
    <w:rsid w:val="009B7F71"/>
    <w:rsid w:val="009C117D"/>
    <w:rsid w:val="009C1FC0"/>
    <w:rsid w:val="009C25D5"/>
    <w:rsid w:val="009C32CC"/>
    <w:rsid w:val="009C39BD"/>
    <w:rsid w:val="009C3E68"/>
    <w:rsid w:val="009C3E88"/>
    <w:rsid w:val="009C56B7"/>
    <w:rsid w:val="009C5FF2"/>
    <w:rsid w:val="009C60B3"/>
    <w:rsid w:val="009C6964"/>
    <w:rsid w:val="009C7490"/>
    <w:rsid w:val="009D043D"/>
    <w:rsid w:val="009D0582"/>
    <w:rsid w:val="009D0E66"/>
    <w:rsid w:val="009D1219"/>
    <w:rsid w:val="009D1384"/>
    <w:rsid w:val="009D1AED"/>
    <w:rsid w:val="009D1F73"/>
    <w:rsid w:val="009D2559"/>
    <w:rsid w:val="009D2CAA"/>
    <w:rsid w:val="009D2EE7"/>
    <w:rsid w:val="009D2F83"/>
    <w:rsid w:val="009D33AD"/>
    <w:rsid w:val="009D40C4"/>
    <w:rsid w:val="009D41C3"/>
    <w:rsid w:val="009D4A83"/>
    <w:rsid w:val="009E1A3A"/>
    <w:rsid w:val="009E1F4D"/>
    <w:rsid w:val="009E2A2F"/>
    <w:rsid w:val="009E2B3D"/>
    <w:rsid w:val="009E3195"/>
    <w:rsid w:val="009E3D36"/>
    <w:rsid w:val="009E7310"/>
    <w:rsid w:val="009F0061"/>
    <w:rsid w:val="009F02D1"/>
    <w:rsid w:val="009F1FED"/>
    <w:rsid w:val="009F2C69"/>
    <w:rsid w:val="009F3294"/>
    <w:rsid w:val="009F3E32"/>
    <w:rsid w:val="009F442E"/>
    <w:rsid w:val="009F5C22"/>
    <w:rsid w:val="009F7911"/>
    <w:rsid w:val="009F7EAC"/>
    <w:rsid w:val="00A00653"/>
    <w:rsid w:val="00A006F7"/>
    <w:rsid w:val="00A014AD"/>
    <w:rsid w:val="00A020DE"/>
    <w:rsid w:val="00A02869"/>
    <w:rsid w:val="00A03EAC"/>
    <w:rsid w:val="00A0478F"/>
    <w:rsid w:val="00A04FB9"/>
    <w:rsid w:val="00A04FF5"/>
    <w:rsid w:val="00A06DB0"/>
    <w:rsid w:val="00A074B0"/>
    <w:rsid w:val="00A112B3"/>
    <w:rsid w:val="00A1287C"/>
    <w:rsid w:val="00A12C0E"/>
    <w:rsid w:val="00A133EB"/>
    <w:rsid w:val="00A15490"/>
    <w:rsid w:val="00A154C7"/>
    <w:rsid w:val="00A1552E"/>
    <w:rsid w:val="00A15688"/>
    <w:rsid w:val="00A17235"/>
    <w:rsid w:val="00A203DF"/>
    <w:rsid w:val="00A21596"/>
    <w:rsid w:val="00A22624"/>
    <w:rsid w:val="00A22E1C"/>
    <w:rsid w:val="00A2336A"/>
    <w:rsid w:val="00A23671"/>
    <w:rsid w:val="00A23ED7"/>
    <w:rsid w:val="00A24B09"/>
    <w:rsid w:val="00A24CC3"/>
    <w:rsid w:val="00A24EFA"/>
    <w:rsid w:val="00A26BE5"/>
    <w:rsid w:val="00A31069"/>
    <w:rsid w:val="00A32320"/>
    <w:rsid w:val="00A32593"/>
    <w:rsid w:val="00A32878"/>
    <w:rsid w:val="00A33082"/>
    <w:rsid w:val="00A34402"/>
    <w:rsid w:val="00A35228"/>
    <w:rsid w:val="00A35CD9"/>
    <w:rsid w:val="00A364C3"/>
    <w:rsid w:val="00A37C7B"/>
    <w:rsid w:val="00A4007C"/>
    <w:rsid w:val="00A40084"/>
    <w:rsid w:val="00A413AC"/>
    <w:rsid w:val="00A413EF"/>
    <w:rsid w:val="00A42218"/>
    <w:rsid w:val="00A42D3D"/>
    <w:rsid w:val="00A431AA"/>
    <w:rsid w:val="00A440C6"/>
    <w:rsid w:val="00A4417E"/>
    <w:rsid w:val="00A4639A"/>
    <w:rsid w:val="00A5227B"/>
    <w:rsid w:val="00A534B9"/>
    <w:rsid w:val="00A53D9A"/>
    <w:rsid w:val="00A552DD"/>
    <w:rsid w:val="00A5587E"/>
    <w:rsid w:val="00A55A14"/>
    <w:rsid w:val="00A60F93"/>
    <w:rsid w:val="00A6278D"/>
    <w:rsid w:val="00A63170"/>
    <w:rsid w:val="00A63B65"/>
    <w:rsid w:val="00A6429E"/>
    <w:rsid w:val="00A6436C"/>
    <w:rsid w:val="00A6495A"/>
    <w:rsid w:val="00A65485"/>
    <w:rsid w:val="00A66120"/>
    <w:rsid w:val="00A6785B"/>
    <w:rsid w:val="00A678C2"/>
    <w:rsid w:val="00A67985"/>
    <w:rsid w:val="00A70611"/>
    <w:rsid w:val="00A708FA"/>
    <w:rsid w:val="00A71050"/>
    <w:rsid w:val="00A71712"/>
    <w:rsid w:val="00A73B10"/>
    <w:rsid w:val="00A73FFB"/>
    <w:rsid w:val="00A7469B"/>
    <w:rsid w:val="00A74B76"/>
    <w:rsid w:val="00A74F44"/>
    <w:rsid w:val="00A76A3F"/>
    <w:rsid w:val="00A76CC9"/>
    <w:rsid w:val="00A76EF8"/>
    <w:rsid w:val="00A77238"/>
    <w:rsid w:val="00A77CDD"/>
    <w:rsid w:val="00A80044"/>
    <w:rsid w:val="00A81DF6"/>
    <w:rsid w:val="00A821FA"/>
    <w:rsid w:val="00A82AB5"/>
    <w:rsid w:val="00A82DCA"/>
    <w:rsid w:val="00A82E13"/>
    <w:rsid w:val="00A8307A"/>
    <w:rsid w:val="00A830CF"/>
    <w:rsid w:val="00A8377E"/>
    <w:rsid w:val="00A8665F"/>
    <w:rsid w:val="00A86963"/>
    <w:rsid w:val="00A9009A"/>
    <w:rsid w:val="00A91C71"/>
    <w:rsid w:val="00A92450"/>
    <w:rsid w:val="00A930E5"/>
    <w:rsid w:val="00A938BE"/>
    <w:rsid w:val="00A93E48"/>
    <w:rsid w:val="00A94101"/>
    <w:rsid w:val="00A946AC"/>
    <w:rsid w:val="00A94C9A"/>
    <w:rsid w:val="00A94E21"/>
    <w:rsid w:val="00A9632A"/>
    <w:rsid w:val="00A96744"/>
    <w:rsid w:val="00A979EC"/>
    <w:rsid w:val="00A97A48"/>
    <w:rsid w:val="00AA2739"/>
    <w:rsid w:val="00AA29CB"/>
    <w:rsid w:val="00AA30B4"/>
    <w:rsid w:val="00AA409E"/>
    <w:rsid w:val="00AA477D"/>
    <w:rsid w:val="00AA529D"/>
    <w:rsid w:val="00AA61CB"/>
    <w:rsid w:val="00AA68B6"/>
    <w:rsid w:val="00AA7247"/>
    <w:rsid w:val="00AB01D4"/>
    <w:rsid w:val="00AB156F"/>
    <w:rsid w:val="00AB1896"/>
    <w:rsid w:val="00AB20A8"/>
    <w:rsid w:val="00AB422E"/>
    <w:rsid w:val="00AB464C"/>
    <w:rsid w:val="00AB5B45"/>
    <w:rsid w:val="00AB5FE0"/>
    <w:rsid w:val="00AB78FD"/>
    <w:rsid w:val="00AC1C43"/>
    <w:rsid w:val="00AC2518"/>
    <w:rsid w:val="00AC28AF"/>
    <w:rsid w:val="00AC2F54"/>
    <w:rsid w:val="00AC32C3"/>
    <w:rsid w:val="00AC3C1C"/>
    <w:rsid w:val="00AC41BA"/>
    <w:rsid w:val="00AC527E"/>
    <w:rsid w:val="00AD00AE"/>
    <w:rsid w:val="00AD232E"/>
    <w:rsid w:val="00AD26D8"/>
    <w:rsid w:val="00AD3034"/>
    <w:rsid w:val="00AD522E"/>
    <w:rsid w:val="00AD5243"/>
    <w:rsid w:val="00AD52CD"/>
    <w:rsid w:val="00AD536E"/>
    <w:rsid w:val="00AD598C"/>
    <w:rsid w:val="00AD5CFB"/>
    <w:rsid w:val="00AD6958"/>
    <w:rsid w:val="00AD6D0A"/>
    <w:rsid w:val="00AE1261"/>
    <w:rsid w:val="00AE219B"/>
    <w:rsid w:val="00AE3508"/>
    <w:rsid w:val="00AE3960"/>
    <w:rsid w:val="00AE397F"/>
    <w:rsid w:val="00AE45B5"/>
    <w:rsid w:val="00AE5AF7"/>
    <w:rsid w:val="00AE6C51"/>
    <w:rsid w:val="00AE6DC1"/>
    <w:rsid w:val="00AF0220"/>
    <w:rsid w:val="00AF041A"/>
    <w:rsid w:val="00AF054D"/>
    <w:rsid w:val="00AF06DB"/>
    <w:rsid w:val="00AF188A"/>
    <w:rsid w:val="00AF4DA8"/>
    <w:rsid w:val="00AF5C57"/>
    <w:rsid w:val="00AF6031"/>
    <w:rsid w:val="00AF6A71"/>
    <w:rsid w:val="00AF6F46"/>
    <w:rsid w:val="00AF729A"/>
    <w:rsid w:val="00B004B1"/>
    <w:rsid w:val="00B00EE0"/>
    <w:rsid w:val="00B02AD4"/>
    <w:rsid w:val="00B02C09"/>
    <w:rsid w:val="00B02D53"/>
    <w:rsid w:val="00B042BD"/>
    <w:rsid w:val="00B045B9"/>
    <w:rsid w:val="00B057EA"/>
    <w:rsid w:val="00B05C5F"/>
    <w:rsid w:val="00B062B6"/>
    <w:rsid w:val="00B0654A"/>
    <w:rsid w:val="00B07D8F"/>
    <w:rsid w:val="00B1010F"/>
    <w:rsid w:val="00B12CA7"/>
    <w:rsid w:val="00B133B1"/>
    <w:rsid w:val="00B133FA"/>
    <w:rsid w:val="00B13870"/>
    <w:rsid w:val="00B14815"/>
    <w:rsid w:val="00B16519"/>
    <w:rsid w:val="00B1688D"/>
    <w:rsid w:val="00B1793E"/>
    <w:rsid w:val="00B17D4A"/>
    <w:rsid w:val="00B21FDE"/>
    <w:rsid w:val="00B2226F"/>
    <w:rsid w:val="00B23EFF"/>
    <w:rsid w:val="00B24816"/>
    <w:rsid w:val="00B257C7"/>
    <w:rsid w:val="00B26FFA"/>
    <w:rsid w:val="00B30800"/>
    <w:rsid w:val="00B309CB"/>
    <w:rsid w:val="00B31BFE"/>
    <w:rsid w:val="00B32E85"/>
    <w:rsid w:val="00B349B4"/>
    <w:rsid w:val="00B356C5"/>
    <w:rsid w:val="00B35776"/>
    <w:rsid w:val="00B36FC3"/>
    <w:rsid w:val="00B3700C"/>
    <w:rsid w:val="00B373DE"/>
    <w:rsid w:val="00B3761F"/>
    <w:rsid w:val="00B37640"/>
    <w:rsid w:val="00B41855"/>
    <w:rsid w:val="00B426EC"/>
    <w:rsid w:val="00B42C25"/>
    <w:rsid w:val="00B449DE"/>
    <w:rsid w:val="00B45018"/>
    <w:rsid w:val="00B465F2"/>
    <w:rsid w:val="00B46B6A"/>
    <w:rsid w:val="00B47709"/>
    <w:rsid w:val="00B51669"/>
    <w:rsid w:val="00B51CE9"/>
    <w:rsid w:val="00B53D84"/>
    <w:rsid w:val="00B61790"/>
    <w:rsid w:val="00B6181B"/>
    <w:rsid w:val="00B61EB9"/>
    <w:rsid w:val="00B623CC"/>
    <w:rsid w:val="00B62C12"/>
    <w:rsid w:val="00B64C5B"/>
    <w:rsid w:val="00B6614F"/>
    <w:rsid w:val="00B66AA9"/>
    <w:rsid w:val="00B672D4"/>
    <w:rsid w:val="00B67492"/>
    <w:rsid w:val="00B706A6"/>
    <w:rsid w:val="00B70DE0"/>
    <w:rsid w:val="00B70DF3"/>
    <w:rsid w:val="00B71A12"/>
    <w:rsid w:val="00B73768"/>
    <w:rsid w:val="00B73E16"/>
    <w:rsid w:val="00B74B93"/>
    <w:rsid w:val="00B74F2B"/>
    <w:rsid w:val="00B777C9"/>
    <w:rsid w:val="00B77CD0"/>
    <w:rsid w:val="00B805C9"/>
    <w:rsid w:val="00B87CB7"/>
    <w:rsid w:val="00B904D5"/>
    <w:rsid w:val="00B90AAF"/>
    <w:rsid w:val="00B9158D"/>
    <w:rsid w:val="00B91F53"/>
    <w:rsid w:val="00B9362B"/>
    <w:rsid w:val="00B93C5B"/>
    <w:rsid w:val="00B93D0F"/>
    <w:rsid w:val="00B93F28"/>
    <w:rsid w:val="00B94482"/>
    <w:rsid w:val="00B947DA"/>
    <w:rsid w:val="00B94E62"/>
    <w:rsid w:val="00BA0B9B"/>
    <w:rsid w:val="00BA16CE"/>
    <w:rsid w:val="00BA1B28"/>
    <w:rsid w:val="00BA1DC6"/>
    <w:rsid w:val="00BA23D5"/>
    <w:rsid w:val="00BA2830"/>
    <w:rsid w:val="00BA2A4D"/>
    <w:rsid w:val="00BA3589"/>
    <w:rsid w:val="00BA389D"/>
    <w:rsid w:val="00BA6566"/>
    <w:rsid w:val="00BA7850"/>
    <w:rsid w:val="00BB0AB7"/>
    <w:rsid w:val="00BB1164"/>
    <w:rsid w:val="00BB164E"/>
    <w:rsid w:val="00BB21EF"/>
    <w:rsid w:val="00BB228E"/>
    <w:rsid w:val="00BB40E6"/>
    <w:rsid w:val="00BB411A"/>
    <w:rsid w:val="00BB4817"/>
    <w:rsid w:val="00BB53DD"/>
    <w:rsid w:val="00BB60F7"/>
    <w:rsid w:val="00BB6711"/>
    <w:rsid w:val="00BB7BE7"/>
    <w:rsid w:val="00BC04B8"/>
    <w:rsid w:val="00BC0A33"/>
    <w:rsid w:val="00BC11DC"/>
    <w:rsid w:val="00BC2876"/>
    <w:rsid w:val="00BC47E7"/>
    <w:rsid w:val="00BC4828"/>
    <w:rsid w:val="00BC486C"/>
    <w:rsid w:val="00BC4E7A"/>
    <w:rsid w:val="00BC68BD"/>
    <w:rsid w:val="00BC70E4"/>
    <w:rsid w:val="00BD0168"/>
    <w:rsid w:val="00BD0BC4"/>
    <w:rsid w:val="00BD1FC0"/>
    <w:rsid w:val="00BD206C"/>
    <w:rsid w:val="00BD2795"/>
    <w:rsid w:val="00BD4781"/>
    <w:rsid w:val="00BE1057"/>
    <w:rsid w:val="00BE1B17"/>
    <w:rsid w:val="00BE2235"/>
    <w:rsid w:val="00BE38F5"/>
    <w:rsid w:val="00BF0F55"/>
    <w:rsid w:val="00BF1F9F"/>
    <w:rsid w:val="00BF21C1"/>
    <w:rsid w:val="00BF2A6E"/>
    <w:rsid w:val="00BF461D"/>
    <w:rsid w:val="00BF4993"/>
    <w:rsid w:val="00BF4BBA"/>
    <w:rsid w:val="00BF563C"/>
    <w:rsid w:val="00BF5A9B"/>
    <w:rsid w:val="00BF7996"/>
    <w:rsid w:val="00C015AF"/>
    <w:rsid w:val="00C02454"/>
    <w:rsid w:val="00C02A07"/>
    <w:rsid w:val="00C035F2"/>
    <w:rsid w:val="00C0490D"/>
    <w:rsid w:val="00C0535E"/>
    <w:rsid w:val="00C05812"/>
    <w:rsid w:val="00C07735"/>
    <w:rsid w:val="00C12913"/>
    <w:rsid w:val="00C12F94"/>
    <w:rsid w:val="00C13789"/>
    <w:rsid w:val="00C1436D"/>
    <w:rsid w:val="00C15FB8"/>
    <w:rsid w:val="00C1730D"/>
    <w:rsid w:val="00C17727"/>
    <w:rsid w:val="00C2180B"/>
    <w:rsid w:val="00C21F52"/>
    <w:rsid w:val="00C21F7A"/>
    <w:rsid w:val="00C22A87"/>
    <w:rsid w:val="00C22B50"/>
    <w:rsid w:val="00C23D67"/>
    <w:rsid w:val="00C252AA"/>
    <w:rsid w:val="00C26771"/>
    <w:rsid w:val="00C30879"/>
    <w:rsid w:val="00C316F5"/>
    <w:rsid w:val="00C3225A"/>
    <w:rsid w:val="00C34C26"/>
    <w:rsid w:val="00C35463"/>
    <w:rsid w:val="00C413EC"/>
    <w:rsid w:val="00C415D7"/>
    <w:rsid w:val="00C42BF0"/>
    <w:rsid w:val="00C42F93"/>
    <w:rsid w:val="00C43A83"/>
    <w:rsid w:val="00C44B23"/>
    <w:rsid w:val="00C4569E"/>
    <w:rsid w:val="00C46718"/>
    <w:rsid w:val="00C51660"/>
    <w:rsid w:val="00C51A5A"/>
    <w:rsid w:val="00C55433"/>
    <w:rsid w:val="00C56521"/>
    <w:rsid w:val="00C57C63"/>
    <w:rsid w:val="00C61C52"/>
    <w:rsid w:val="00C634E2"/>
    <w:rsid w:val="00C634FE"/>
    <w:rsid w:val="00C63B9F"/>
    <w:rsid w:val="00C63BD7"/>
    <w:rsid w:val="00C63DBB"/>
    <w:rsid w:val="00C6574D"/>
    <w:rsid w:val="00C65A9D"/>
    <w:rsid w:val="00C66E5F"/>
    <w:rsid w:val="00C66E69"/>
    <w:rsid w:val="00C73A91"/>
    <w:rsid w:val="00C73C34"/>
    <w:rsid w:val="00C74FE5"/>
    <w:rsid w:val="00C75967"/>
    <w:rsid w:val="00C75B8C"/>
    <w:rsid w:val="00C75CEF"/>
    <w:rsid w:val="00C80B9D"/>
    <w:rsid w:val="00C80DC7"/>
    <w:rsid w:val="00C8349F"/>
    <w:rsid w:val="00C83A40"/>
    <w:rsid w:val="00C8671D"/>
    <w:rsid w:val="00C87753"/>
    <w:rsid w:val="00C90933"/>
    <w:rsid w:val="00C909C6"/>
    <w:rsid w:val="00C9122A"/>
    <w:rsid w:val="00C91D5C"/>
    <w:rsid w:val="00C941FC"/>
    <w:rsid w:val="00C942A3"/>
    <w:rsid w:val="00C9485A"/>
    <w:rsid w:val="00C94BB6"/>
    <w:rsid w:val="00CA1BEE"/>
    <w:rsid w:val="00CA2BC4"/>
    <w:rsid w:val="00CA2D7F"/>
    <w:rsid w:val="00CA333D"/>
    <w:rsid w:val="00CA349C"/>
    <w:rsid w:val="00CA34CF"/>
    <w:rsid w:val="00CA4165"/>
    <w:rsid w:val="00CA4AE5"/>
    <w:rsid w:val="00CA4B88"/>
    <w:rsid w:val="00CA54A3"/>
    <w:rsid w:val="00CA6A59"/>
    <w:rsid w:val="00CA7DC2"/>
    <w:rsid w:val="00CB0543"/>
    <w:rsid w:val="00CB0AE9"/>
    <w:rsid w:val="00CB1366"/>
    <w:rsid w:val="00CB2CC2"/>
    <w:rsid w:val="00CB46A5"/>
    <w:rsid w:val="00CB488A"/>
    <w:rsid w:val="00CB55C6"/>
    <w:rsid w:val="00CB6F63"/>
    <w:rsid w:val="00CB70B2"/>
    <w:rsid w:val="00CC0B7E"/>
    <w:rsid w:val="00CC3F51"/>
    <w:rsid w:val="00CC47FA"/>
    <w:rsid w:val="00CC6225"/>
    <w:rsid w:val="00CC780E"/>
    <w:rsid w:val="00CC78C0"/>
    <w:rsid w:val="00CD063A"/>
    <w:rsid w:val="00CD22B1"/>
    <w:rsid w:val="00CD2D0F"/>
    <w:rsid w:val="00CD3080"/>
    <w:rsid w:val="00CD3BDD"/>
    <w:rsid w:val="00CD5699"/>
    <w:rsid w:val="00CD5834"/>
    <w:rsid w:val="00CD6D7D"/>
    <w:rsid w:val="00CE016F"/>
    <w:rsid w:val="00CE330A"/>
    <w:rsid w:val="00CE5B39"/>
    <w:rsid w:val="00CE6C13"/>
    <w:rsid w:val="00CF0676"/>
    <w:rsid w:val="00CF2602"/>
    <w:rsid w:val="00CF284C"/>
    <w:rsid w:val="00CF42A1"/>
    <w:rsid w:val="00CF4BF6"/>
    <w:rsid w:val="00CF5201"/>
    <w:rsid w:val="00CF60F3"/>
    <w:rsid w:val="00CF7B15"/>
    <w:rsid w:val="00D00904"/>
    <w:rsid w:val="00D0173A"/>
    <w:rsid w:val="00D01F4E"/>
    <w:rsid w:val="00D02050"/>
    <w:rsid w:val="00D02FF4"/>
    <w:rsid w:val="00D03197"/>
    <w:rsid w:val="00D042D2"/>
    <w:rsid w:val="00D04A81"/>
    <w:rsid w:val="00D0514B"/>
    <w:rsid w:val="00D051E4"/>
    <w:rsid w:val="00D0553E"/>
    <w:rsid w:val="00D0570E"/>
    <w:rsid w:val="00D07433"/>
    <w:rsid w:val="00D07C79"/>
    <w:rsid w:val="00D10D9A"/>
    <w:rsid w:val="00D12370"/>
    <w:rsid w:val="00D126B8"/>
    <w:rsid w:val="00D12795"/>
    <w:rsid w:val="00D13BEC"/>
    <w:rsid w:val="00D152F2"/>
    <w:rsid w:val="00D15C4B"/>
    <w:rsid w:val="00D20276"/>
    <w:rsid w:val="00D216CA"/>
    <w:rsid w:val="00D22A53"/>
    <w:rsid w:val="00D2361B"/>
    <w:rsid w:val="00D24014"/>
    <w:rsid w:val="00D24216"/>
    <w:rsid w:val="00D25A3A"/>
    <w:rsid w:val="00D27452"/>
    <w:rsid w:val="00D2794A"/>
    <w:rsid w:val="00D30B38"/>
    <w:rsid w:val="00D3133D"/>
    <w:rsid w:val="00D31BB8"/>
    <w:rsid w:val="00D32F8D"/>
    <w:rsid w:val="00D33652"/>
    <w:rsid w:val="00D35143"/>
    <w:rsid w:val="00D3559B"/>
    <w:rsid w:val="00D40560"/>
    <w:rsid w:val="00D41A4D"/>
    <w:rsid w:val="00D41C3F"/>
    <w:rsid w:val="00D422A3"/>
    <w:rsid w:val="00D434A9"/>
    <w:rsid w:val="00D43C53"/>
    <w:rsid w:val="00D455CB"/>
    <w:rsid w:val="00D47CD7"/>
    <w:rsid w:val="00D50063"/>
    <w:rsid w:val="00D505C9"/>
    <w:rsid w:val="00D50CE7"/>
    <w:rsid w:val="00D52A2C"/>
    <w:rsid w:val="00D52ED9"/>
    <w:rsid w:val="00D5575C"/>
    <w:rsid w:val="00D561BF"/>
    <w:rsid w:val="00D56CA1"/>
    <w:rsid w:val="00D56F9F"/>
    <w:rsid w:val="00D575C3"/>
    <w:rsid w:val="00D57C0F"/>
    <w:rsid w:val="00D57DA1"/>
    <w:rsid w:val="00D605E4"/>
    <w:rsid w:val="00D60A55"/>
    <w:rsid w:val="00D611D8"/>
    <w:rsid w:val="00D6188B"/>
    <w:rsid w:val="00D6251D"/>
    <w:rsid w:val="00D62B31"/>
    <w:rsid w:val="00D62BF9"/>
    <w:rsid w:val="00D62C20"/>
    <w:rsid w:val="00D631F5"/>
    <w:rsid w:val="00D631FA"/>
    <w:rsid w:val="00D654E2"/>
    <w:rsid w:val="00D65941"/>
    <w:rsid w:val="00D665AF"/>
    <w:rsid w:val="00D70267"/>
    <w:rsid w:val="00D707F4"/>
    <w:rsid w:val="00D70CBA"/>
    <w:rsid w:val="00D726C6"/>
    <w:rsid w:val="00D73AF0"/>
    <w:rsid w:val="00D74ADC"/>
    <w:rsid w:val="00D75000"/>
    <w:rsid w:val="00D756F7"/>
    <w:rsid w:val="00D75C23"/>
    <w:rsid w:val="00D760CF"/>
    <w:rsid w:val="00D77E9C"/>
    <w:rsid w:val="00D80157"/>
    <w:rsid w:val="00D80302"/>
    <w:rsid w:val="00D81F5E"/>
    <w:rsid w:val="00D84DD8"/>
    <w:rsid w:val="00D85251"/>
    <w:rsid w:val="00D86BC0"/>
    <w:rsid w:val="00D86DCB"/>
    <w:rsid w:val="00D87BDD"/>
    <w:rsid w:val="00D917D7"/>
    <w:rsid w:val="00D92CB3"/>
    <w:rsid w:val="00D92D8F"/>
    <w:rsid w:val="00D94C64"/>
    <w:rsid w:val="00D95485"/>
    <w:rsid w:val="00D971BF"/>
    <w:rsid w:val="00D97A3F"/>
    <w:rsid w:val="00D97E6F"/>
    <w:rsid w:val="00DA0358"/>
    <w:rsid w:val="00DA0955"/>
    <w:rsid w:val="00DA10A6"/>
    <w:rsid w:val="00DA1661"/>
    <w:rsid w:val="00DA269C"/>
    <w:rsid w:val="00DA371D"/>
    <w:rsid w:val="00DA3853"/>
    <w:rsid w:val="00DA3A9A"/>
    <w:rsid w:val="00DA5073"/>
    <w:rsid w:val="00DA5505"/>
    <w:rsid w:val="00DA5DD5"/>
    <w:rsid w:val="00DA76D6"/>
    <w:rsid w:val="00DB3681"/>
    <w:rsid w:val="00DB402A"/>
    <w:rsid w:val="00DB5D98"/>
    <w:rsid w:val="00DC1A9B"/>
    <w:rsid w:val="00DC1F0C"/>
    <w:rsid w:val="00DC1FAE"/>
    <w:rsid w:val="00DC2770"/>
    <w:rsid w:val="00DC332B"/>
    <w:rsid w:val="00DC3995"/>
    <w:rsid w:val="00DC3D7F"/>
    <w:rsid w:val="00DC40C4"/>
    <w:rsid w:val="00DC44D0"/>
    <w:rsid w:val="00DC4541"/>
    <w:rsid w:val="00DC4E00"/>
    <w:rsid w:val="00DC523A"/>
    <w:rsid w:val="00DC6AA9"/>
    <w:rsid w:val="00DC7387"/>
    <w:rsid w:val="00DC7410"/>
    <w:rsid w:val="00DD2891"/>
    <w:rsid w:val="00DD5CD2"/>
    <w:rsid w:val="00DD63A7"/>
    <w:rsid w:val="00DD7BA2"/>
    <w:rsid w:val="00DE0C9F"/>
    <w:rsid w:val="00DE0D6F"/>
    <w:rsid w:val="00DE1EFC"/>
    <w:rsid w:val="00DE2B90"/>
    <w:rsid w:val="00DE452A"/>
    <w:rsid w:val="00DE5A2D"/>
    <w:rsid w:val="00DE634C"/>
    <w:rsid w:val="00DE7D01"/>
    <w:rsid w:val="00DE7EBC"/>
    <w:rsid w:val="00DF23EC"/>
    <w:rsid w:val="00DF25DC"/>
    <w:rsid w:val="00DF3B45"/>
    <w:rsid w:val="00DF4EDB"/>
    <w:rsid w:val="00DF56C8"/>
    <w:rsid w:val="00DF59D2"/>
    <w:rsid w:val="00DF643D"/>
    <w:rsid w:val="00DF6885"/>
    <w:rsid w:val="00DF6B8F"/>
    <w:rsid w:val="00DF7CEA"/>
    <w:rsid w:val="00DF7E28"/>
    <w:rsid w:val="00E004B0"/>
    <w:rsid w:val="00E00563"/>
    <w:rsid w:val="00E01DCA"/>
    <w:rsid w:val="00E033B3"/>
    <w:rsid w:val="00E04F2D"/>
    <w:rsid w:val="00E063D0"/>
    <w:rsid w:val="00E064FA"/>
    <w:rsid w:val="00E06742"/>
    <w:rsid w:val="00E06D5F"/>
    <w:rsid w:val="00E06FF8"/>
    <w:rsid w:val="00E073B3"/>
    <w:rsid w:val="00E07E9D"/>
    <w:rsid w:val="00E1016C"/>
    <w:rsid w:val="00E1133F"/>
    <w:rsid w:val="00E13347"/>
    <w:rsid w:val="00E14E7A"/>
    <w:rsid w:val="00E15565"/>
    <w:rsid w:val="00E1578A"/>
    <w:rsid w:val="00E169EF"/>
    <w:rsid w:val="00E16F48"/>
    <w:rsid w:val="00E172F3"/>
    <w:rsid w:val="00E20807"/>
    <w:rsid w:val="00E23DE9"/>
    <w:rsid w:val="00E243F0"/>
    <w:rsid w:val="00E25BA8"/>
    <w:rsid w:val="00E25BFF"/>
    <w:rsid w:val="00E270BF"/>
    <w:rsid w:val="00E3036D"/>
    <w:rsid w:val="00E30AC2"/>
    <w:rsid w:val="00E319E4"/>
    <w:rsid w:val="00E31C03"/>
    <w:rsid w:val="00E321D7"/>
    <w:rsid w:val="00E33482"/>
    <w:rsid w:val="00E3397F"/>
    <w:rsid w:val="00E33D29"/>
    <w:rsid w:val="00E34EFB"/>
    <w:rsid w:val="00E35A85"/>
    <w:rsid w:val="00E37A02"/>
    <w:rsid w:val="00E37BC2"/>
    <w:rsid w:val="00E400CD"/>
    <w:rsid w:val="00E4065E"/>
    <w:rsid w:val="00E41A23"/>
    <w:rsid w:val="00E422E6"/>
    <w:rsid w:val="00E429AD"/>
    <w:rsid w:val="00E42DE0"/>
    <w:rsid w:val="00E441A9"/>
    <w:rsid w:val="00E4438B"/>
    <w:rsid w:val="00E4477A"/>
    <w:rsid w:val="00E459D0"/>
    <w:rsid w:val="00E468F3"/>
    <w:rsid w:val="00E46A50"/>
    <w:rsid w:val="00E47DFD"/>
    <w:rsid w:val="00E52951"/>
    <w:rsid w:val="00E5297D"/>
    <w:rsid w:val="00E53D9A"/>
    <w:rsid w:val="00E5593D"/>
    <w:rsid w:val="00E569E5"/>
    <w:rsid w:val="00E5718A"/>
    <w:rsid w:val="00E57B1F"/>
    <w:rsid w:val="00E60366"/>
    <w:rsid w:val="00E60705"/>
    <w:rsid w:val="00E61E74"/>
    <w:rsid w:val="00E61EFB"/>
    <w:rsid w:val="00E641DA"/>
    <w:rsid w:val="00E66029"/>
    <w:rsid w:val="00E66602"/>
    <w:rsid w:val="00E66C9F"/>
    <w:rsid w:val="00E66FC1"/>
    <w:rsid w:val="00E67DE6"/>
    <w:rsid w:val="00E7129F"/>
    <w:rsid w:val="00E7137D"/>
    <w:rsid w:val="00E71675"/>
    <w:rsid w:val="00E72D2C"/>
    <w:rsid w:val="00E733D0"/>
    <w:rsid w:val="00E7342C"/>
    <w:rsid w:val="00E74F72"/>
    <w:rsid w:val="00E758F5"/>
    <w:rsid w:val="00E763D3"/>
    <w:rsid w:val="00E77A10"/>
    <w:rsid w:val="00E81771"/>
    <w:rsid w:val="00E817C6"/>
    <w:rsid w:val="00E81F85"/>
    <w:rsid w:val="00E82AB6"/>
    <w:rsid w:val="00E82D27"/>
    <w:rsid w:val="00E83089"/>
    <w:rsid w:val="00E83703"/>
    <w:rsid w:val="00E8423B"/>
    <w:rsid w:val="00E84A54"/>
    <w:rsid w:val="00E85077"/>
    <w:rsid w:val="00E8512E"/>
    <w:rsid w:val="00E853FB"/>
    <w:rsid w:val="00E857E9"/>
    <w:rsid w:val="00E87079"/>
    <w:rsid w:val="00E8738B"/>
    <w:rsid w:val="00E87D30"/>
    <w:rsid w:val="00E9081B"/>
    <w:rsid w:val="00E90DE0"/>
    <w:rsid w:val="00E91AB3"/>
    <w:rsid w:val="00E91FCD"/>
    <w:rsid w:val="00E920E4"/>
    <w:rsid w:val="00E9442F"/>
    <w:rsid w:val="00E96B3B"/>
    <w:rsid w:val="00E973F4"/>
    <w:rsid w:val="00EA04DC"/>
    <w:rsid w:val="00EA0B33"/>
    <w:rsid w:val="00EA0E99"/>
    <w:rsid w:val="00EA1500"/>
    <w:rsid w:val="00EA2ACB"/>
    <w:rsid w:val="00EA4E5F"/>
    <w:rsid w:val="00EA52AD"/>
    <w:rsid w:val="00EA59C9"/>
    <w:rsid w:val="00EA5D47"/>
    <w:rsid w:val="00EA64CD"/>
    <w:rsid w:val="00EA6690"/>
    <w:rsid w:val="00EA7297"/>
    <w:rsid w:val="00EA7783"/>
    <w:rsid w:val="00EB0E5E"/>
    <w:rsid w:val="00EB10E6"/>
    <w:rsid w:val="00EB25C2"/>
    <w:rsid w:val="00EB471C"/>
    <w:rsid w:val="00EC0190"/>
    <w:rsid w:val="00EC293E"/>
    <w:rsid w:val="00EC4349"/>
    <w:rsid w:val="00EC4899"/>
    <w:rsid w:val="00EC5F39"/>
    <w:rsid w:val="00EC7C67"/>
    <w:rsid w:val="00ED09E2"/>
    <w:rsid w:val="00ED1803"/>
    <w:rsid w:val="00ED1B6C"/>
    <w:rsid w:val="00ED2D9A"/>
    <w:rsid w:val="00ED32D7"/>
    <w:rsid w:val="00ED3529"/>
    <w:rsid w:val="00ED42C1"/>
    <w:rsid w:val="00ED5C2E"/>
    <w:rsid w:val="00ED6C07"/>
    <w:rsid w:val="00EE14BD"/>
    <w:rsid w:val="00EE24C6"/>
    <w:rsid w:val="00EE2BBD"/>
    <w:rsid w:val="00EE492A"/>
    <w:rsid w:val="00EE4B09"/>
    <w:rsid w:val="00EE67A7"/>
    <w:rsid w:val="00EE6C06"/>
    <w:rsid w:val="00EE6DB5"/>
    <w:rsid w:val="00EF15C6"/>
    <w:rsid w:val="00EF2820"/>
    <w:rsid w:val="00EF426A"/>
    <w:rsid w:val="00EF4284"/>
    <w:rsid w:val="00EF54FB"/>
    <w:rsid w:val="00EF718A"/>
    <w:rsid w:val="00F003A7"/>
    <w:rsid w:val="00F00B21"/>
    <w:rsid w:val="00F01FB2"/>
    <w:rsid w:val="00F029B7"/>
    <w:rsid w:val="00F032FB"/>
    <w:rsid w:val="00F03519"/>
    <w:rsid w:val="00F069C2"/>
    <w:rsid w:val="00F06CE0"/>
    <w:rsid w:val="00F07128"/>
    <w:rsid w:val="00F11206"/>
    <w:rsid w:val="00F112F8"/>
    <w:rsid w:val="00F1234A"/>
    <w:rsid w:val="00F12A88"/>
    <w:rsid w:val="00F1598C"/>
    <w:rsid w:val="00F174CE"/>
    <w:rsid w:val="00F2054B"/>
    <w:rsid w:val="00F22CB4"/>
    <w:rsid w:val="00F2315C"/>
    <w:rsid w:val="00F26179"/>
    <w:rsid w:val="00F27373"/>
    <w:rsid w:val="00F277B6"/>
    <w:rsid w:val="00F27C0F"/>
    <w:rsid w:val="00F303CD"/>
    <w:rsid w:val="00F3069E"/>
    <w:rsid w:val="00F31C5B"/>
    <w:rsid w:val="00F33681"/>
    <w:rsid w:val="00F33AD2"/>
    <w:rsid w:val="00F35EE5"/>
    <w:rsid w:val="00F37EEC"/>
    <w:rsid w:val="00F40552"/>
    <w:rsid w:val="00F41FC3"/>
    <w:rsid w:val="00F42759"/>
    <w:rsid w:val="00F43E1A"/>
    <w:rsid w:val="00F44AC4"/>
    <w:rsid w:val="00F44E82"/>
    <w:rsid w:val="00F450AB"/>
    <w:rsid w:val="00F45321"/>
    <w:rsid w:val="00F46D2B"/>
    <w:rsid w:val="00F47D79"/>
    <w:rsid w:val="00F50E3A"/>
    <w:rsid w:val="00F535BC"/>
    <w:rsid w:val="00F53E84"/>
    <w:rsid w:val="00F55B6C"/>
    <w:rsid w:val="00F569F7"/>
    <w:rsid w:val="00F56C1B"/>
    <w:rsid w:val="00F576D2"/>
    <w:rsid w:val="00F57A89"/>
    <w:rsid w:val="00F60EBF"/>
    <w:rsid w:val="00F60EC6"/>
    <w:rsid w:val="00F60F47"/>
    <w:rsid w:val="00F63747"/>
    <w:rsid w:val="00F63A40"/>
    <w:rsid w:val="00F65642"/>
    <w:rsid w:val="00F65725"/>
    <w:rsid w:val="00F67471"/>
    <w:rsid w:val="00F71063"/>
    <w:rsid w:val="00F718C6"/>
    <w:rsid w:val="00F72B8E"/>
    <w:rsid w:val="00F7607A"/>
    <w:rsid w:val="00F7639D"/>
    <w:rsid w:val="00F76880"/>
    <w:rsid w:val="00F7799D"/>
    <w:rsid w:val="00F77FB8"/>
    <w:rsid w:val="00F80F99"/>
    <w:rsid w:val="00F811E0"/>
    <w:rsid w:val="00F814A4"/>
    <w:rsid w:val="00F8313C"/>
    <w:rsid w:val="00F834BA"/>
    <w:rsid w:val="00F843B6"/>
    <w:rsid w:val="00F846EA"/>
    <w:rsid w:val="00F85AC8"/>
    <w:rsid w:val="00F85E4F"/>
    <w:rsid w:val="00F863C8"/>
    <w:rsid w:val="00F867E5"/>
    <w:rsid w:val="00F9176D"/>
    <w:rsid w:val="00F92F37"/>
    <w:rsid w:val="00F9315E"/>
    <w:rsid w:val="00F935F0"/>
    <w:rsid w:val="00F94C19"/>
    <w:rsid w:val="00F95796"/>
    <w:rsid w:val="00F95D21"/>
    <w:rsid w:val="00F966DA"/>
    <w:rsid w:val="00F969A0"/>
    <w:rsid w:val="00FA00A0"/>
    <w:rsid w:val="00FA2736"/>
    <w:rsid w:val="00FA2947"/>
    <w:rsid w:val="00FA3489"/>
    <w:rsid w:val="00FA3D2F"/>
    <w:rsid w:val="00FA45A6"/>
    <w:rsid w:val="00FA4937"/>
    <w:rsid w:val="00FA5A7F"/>
    <w:rsid w:val="00FA6665"/>
    <w:rsid w:val="00FB00BF"/>
    <w:rsid w:val="00FB0DC8"/>
    <w:rsid w:val="00FB155A"/>
    <w:rsid w:val="00FB1702"/>
    <w:rsid w:val="00FB233F"/>
    <w:rsid w:val="00FB2D1A"/>
    <w:rsid w:val="00FB4248"/>
    <w:rsid w:val="00FB4AD7"/>
    <w:rsid w:val="00FB4D01"/>
    <w:rsid w:val="00FB5622"/>
    <w:rsid w:val="00FB564B"/>
    <w:rsid w:val="00FB5C20"/>
    <w:rsid w:val="00FB6605"/>
    <w:rsid w:val="00FB75EE"/>
    <w:rsid w:val="00FB7F4A"/>
    <w:rsid w:val="00FC0213"/>
    <w:rsid w:val="00FC182F"/>
    <w:rsid w:val="00FC1971"/>
    <w:rsid w:val="00FC2EA0"/>
    <w:rsid w:val="00FC3976"/>
    <w:rsid w:val="00FC3D49"/>
    <w:rsid w:val="00FC4A50"/>
    <w:rsid w:val="00FC4B9B"/>
    <w:rsid w:val="00FC7E6C"/>
    <w:rsid w:val="00FD18A1"/>
    <w:rsid w:val="00FD273C"/>
    <w:rsid w:val="00FD2D78"/>
    <w:rsid w:val="00FD5418"/>
    <w:rsid w:val="00FD6252"/>
    <w:rsid w:val="00FD6930"/>
    <w:rsid w:val="00FD6C7D"/>
    <w:rsid w:val="00FE0972"/>
    <w:rsid w:val="00FE1874"/>
    <w:rsid w:val="00FE1F79"/>
    <w:rsid w:val="00FE338E"/>
    <w:rsid w:val="00FE35CD"/>
    <w:rsid w:val="00FE48D1"/>
    <w:rsid w:val="00FE5625"/>
    <w:rsid w:val="00FE6CA8"/>
    <w:rsid w:val="00FE7874"/>
    <w:rsid w:val="00FF06CB"/>
    <w:rsid w:val="00FF08B7"/>
    <w:rsid w:val="00FF0B65"/>
    <w:rsid w:val="00FF1D13"/>
    <w:rsid w:val="00FF1EA4"/>
    <w:rsid w:val="00FF26A3"/>
    <w:rsid w:val="00FF366C"/>
    <w:rsid w:val="00FF4B3A"/>
    <w:rsid w:val="00FF5337"/>
    <w:rsid w:val="00FF5896"/>
    <w:rsid w:val="00FF6944"/>
    <w:rsid w:val="00FF763C"/>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1285F12"/>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3A59D3"/>
    <w:pPr>
      <w:spacing w:after="120" w:line="360" w:lineRule="auto"/>
      <w:jc w:val="both"/>
    </w:pPr>
    <w:rPr>
      <w:rFonts w:ascii="Arial" w:hAnsi="Arial"/>
      <w:sz w:val="24"/>
    </w:rPr>
  </w:style>
  <w:style w:type="paragraph" w:styleId="Ttulo1">
    <w:name w:val="heading 1"/>
    <w:basedOn w:val="Ttulo1-Cuerpo"/>
    <w:next w:val="Normal"/>
    <w:link w:val="Ttulo1Car"/>
    <w:uiPriority w:val="9"/>
    <w:qFormat/>
    <w:rsid w:val="003A2B44"/>
    <w:pPr>
      <w:outlineLvl w:val="0"/>
    </w:pPr>
  </w:style>
  <w:style w:type="paragraph" w:styleId="Ttulo2">
    <w:name w:val="heading 2"/>
    <w:basedOn w:val="Prrafodelista"/>
    <w:next w:val="Normal"/>
    <w:link w:val="Ttulo2Car"/>
    <w:uiPriority w:val="9"/>
    <w:unhideWhenUsed/>
    <w:qFormat/>
    <w:rsid w:val="009364C8"/>
    <w:pPr>
      <w:numPr>
        <w:ilvl w:val="1"/>
        <w:numId w:val="2"/>
      </w:numPr>
      <w:outlineLvl w:val="1"/>
    </w:pPr>
    <w:rPr>
      <w:rFonts w:cs="Arial"/>
      <w:b/>
      <w:sz w:val="32"/>
      <w:szCs w:val="32"/>
      <w:shd w:val="clear" w:color="auto" w:fill="FEFEFE"/>
      <w:lang w:val="es-ES_tradnl" w:eastAsia="es-ES_tradnl"/>
    </w:rPr>
  </w:style>
  <w:style w:type="paragraph" w:styleId="Ttulo3">
    <w:name w:val="heading 3"/>
    <w:basedOn w:val="Prrafodelista"/>
    <w:next w:val="Normal"/>
    <w:link w:val="Ttulo3Car"/>
    <w:uiPriority w:val="9"/>
    <w:unhideWhenUsed/>
    <w:qFormat/>
    <w:rsid w:val="009364C8"/>
    <w:pPr>
      <w:numPr>
        <w:ilvl w:val="2"/>
        <w:numId w:val="2"/>
      </w:numPr>
      <w:outlineLvl w:val="2"/>
    </w:pPr>
    <w:rPr>
      <w:b/>
      <w:sz w:val="32"/>
      <w:szCs w:val="32"/>
    </w:rPr>
  </w:style>
  <w:style w:type="paragraph" w:styleId="Ttulo4">
    <w:name w:val="heading 4"/>
    <w:basedOn w:val="Ttulo3"/>
    <w:next w:val="Normal"/>
    <w:link w:val="Ttulo4Car"/>
    <w:uiPriority w:val="9"/>
    <w:unhideWhenUsed/>
    <w:qFormat/>
    <w:rsid w:val="006364B5"/>
    <w:pPr>
      <w:numPr>
        <w:ilvl w:val="3"/>
      </w:numPr>
      <w:ind w:left="986" w:hanging="646"/>
      <w:outlineLvl w:val="3"/>
    </w:pPr>
  </w:style>
  <w:style w:type="paragraph" w:styleId="Ttulo5">
    <w:name w:val="heading 5"/>
    <w:basedOn w:val="Normal"/>
    <w:next w:val="Normal"/>
    <w:link w:val="Ttulo5Car"/>
    <w:uiPriority w:val="9"/>
    <w:unhideWhenUsed/>
    <w:qFormat/>
    <w:rsid w:val="00006AF6"/>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3A2B44"/>
    <w:rPr>
      <w:rFonts w:ascii="Arial" w:hAnsi="Arial" w:cs="Arial"/>
      <w:b/>
      <w:sz w:val="32"/>
      <w:szCs w:val="32"/>
    </w:rPr>
  </w:style>
  <w:style w:type="paragraph" w:customStyle="1" w:styleId="Ttulo1-Cuerpo">
    <w:name w:val="Título 1 - Cuerpo"/>
    <w:basedOn w:val="Prrafodelista"/>
    <w:next w:val="Normal"/>
    <w:link w:val="Ttulo1-CuerpoCar"/>
    <w:qFormat/>
    <w:rsid w:val="009364C8"/>
    <w:pPr>
      <w:numPr>
        <w:numId w:val="2"/>
      </w:numPr>
    </w:pPr>
    <w:rPr>
      <w:rFonts w:cs="Arial"/>
      <w:b/>
      <w:sz w:val="32"/>
      <w:szCs w:val="32"/>
    </w:rPr>
  </w:style>
  <w:style w:type="character" w:customStyle="1" w:styleId="Ttulo1-CuerpoCar">
    <w:name w:val="Título 1 - Cuerpo Car"/>
    <w:basedOn w:val="Ttulo1Car"/>
    <w:link w:val="Ttulo1-Cuerpo"/>
    <w:rsid w:val="009364C8"/>
    <w:rPr>
      <w:rFonts w:ascii="Arial" w:hAnsi="Arial" w:cs="Arial"/>
      <w:b/>
      <w:smallCaps/>
      <w:sz w:val="32"/>
      <w:szCs w:val="32"/>
    </w:rPr>
  </w:style>
  <w:style w:type="character" w:customStyle="1" w:styleId="Ttulo2Car">
    <w:name w:val="Título 2 Car"/>
    <w:basedOn w:val="Fuentedeprrafopredeter"/>
    <w:link w:val="Ttulo2"/>
    <w:uiPriority w:val="9"/>
    <w:rsid w:val="009364C8"/>
    <w:rPr>
      <w:rFonts w:ascii="Arial" w:hAnsi="Arial" w:cs="Arial"/>
      <w:b/>
      <w:sz w:val="32"/>
      <w:szCs w:val="32"/>
      <w:lang w:val="es-ES_tradnl" w:eastAsia="es-ES_tradnl"/>
    </w:rPr>
  </w:style>
  <w:style w:type="character" w:customStyle="1" w:styleId="Ttulo3Car">
    <w:name w:val="Título 3 Car"/>
    <w:basedOn w:val="Fuentedeprrafopredeter"/>
    <w:link w:val="Ttulo3"/>
    <w:uiPriority w:val="9"/>
    <w:rsid w:val="009364C8"/>
    <w:rPr>
      <w:rFonts w:ascii="Arial" w:hAnsi="Arial"/>
      <w:b/>
      <w:sz w:val="32"/>
      <w:szCs w:val="32"/>
    </w:rPr>
  </w:style>
  <w:style w:type="character" w:customStyle="1" w:styleId="Ttulo4Car">
    <w:name w:val="Título 4 Car"/>
    <w:basedOn w:val="Fuentedeprrafopredeter"/>
    <w:link w:val="Ttulo4"/>
    <w:uiPriority w:val="9"/>
    <w:rsid w:val="006364B5"/>
    <w:rPr>
      <w:rFonts w:ascii="Helvetica" w:eastAsiaTheme="majorEastAsia" w:hAnsi="Helvetica" w:cstheme="majorBidi"/>
      <w:b/>
      <w:smallCaps/>
      <w:color w:val="000000" w:themeColor="text1"/>
      <w:sz w:val="26"/>
      <w:szCs w:val="32"/>
    </w:rPr>
  </w:style>
  <w:style w:type="character" w:customStyle="1" w:styleId="Ttulo5Car">
    <w:name w:val="Título 5 Car"/>
    <w:basedOn w:val="Fuentedeprrafopredeter"/>
    <w:link w:val="Ttulo5"/>
    <w:uiPriority w:val="9"/>
    <w:rsid w:val="00006AF6"/>
    <w:rPr>
      <w:rFonts w:asciiTheme="majorHAnsi" w:eastAsiaTheme="majorEastAsia" w:hAnsiTheme="majorHAnsi" w:cstheme="majorBidi"/>
      <w:color w:val="2E74B5" w:themeColor="accent1" w:themeShade="BF"/>
      <w:sz w:val="24"/>
    </w:rPr>
  </w:style>
  <w:style w:type="paragraph" w:styleId="Sinespaciado">
    <w:name w:val="No Spacing"/>
    <w:link w:val="SinespaciadoCar"/>
    <w:uiPriority w:val="1"/>
    <w:qFormat/>
    <w:rsid w:val="00B004B1"/>
    <w:pPr>
      <w:spacing w:after="0" w:line="360" w:lineRule="auto"/>
    </w:pPr>
    <w:rPr>
      <w:rFonts w:ascii="Courier New" w:eastAsiaTheme="minorEastAsia" w:hAnsi="Courier New"/>
      <w:lang w:eastAsia="es-ES"/>
    </w:rPr>
  </w:style>
  <w:style w:type="character" w:customStyle="1" w:styleId="SinespaciadoCar">
    <w:name w:val="Sin espaciado Car"/>
    <w:basedOn w:val="Fuentedeprrafopredeter"/>
    <w:link w:val="Sinespaciado"/>
    <w:uiPriority w:val="1"/>
    <w:rsid w:val="00B004B1"/>
    <w:rPr>
      <w:rFonts w:ascii="Courier New" w:eastAsiaTheme="minorEastAsia" w:hAnsi="Courier New"/>
      <w:lang w:eastAsia="es-ES"/>
    </w:rPr>
  </w:style>
  <w:style w:type="paragraph" w:styleId="Encabezado">
    <w:name w:val="header"/>
    <w:basedOn w:val="Normal"/>
    <w:link w:val="EncabezadoCar"/>
    <w:uiPriority w:val="99"/>
    <w:unhideWhenUsed/>
    <w:rsid w:val="00415E47"/>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415E47"/>
    <w:rPr>
      <w:rFonts w:ascii="Cambria" w:hAnsi="Cambria"/>
      <w:sz w:val="24"/>
    </w:rPr>
  </w:style>
  <w:style w:type="paragraph" w:styleId="Piedepgina">
    <w:name w:val="footer"/>
    <w:basedOn w:val="Normal"/>
    <w:link w:val="PiedepginaCar"/>
    <w:uiPriority w:val="99"/>
    <w:unhideWhenUsed/>
    <w:rsid w:val="00415E47"/>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415E47"/>
    <w:rPr>
      <w:rFonts w:ascii="Cambria" w:hAnsi="Cambria"/>
      <w:sz w:val="24"/>
    </w:rPr>
  </w:style>
  <w:style w:type="character" w:customStyle="1" w:styleId="apple-converted-space">
    <w:name w:val="apple-converted-space"/>
    <w:basedOn w:val="Fuentedeprrafopredeter"/>
    <w:rsid w:val="009972B9"/>
  </w:style>
  <w:style w:type="table" w:styleId="Tablaconcuadrcula">
    <w:name w:val="Table Grid"/>
    <w:basedOn w:val="Tablanormal"/>
    <w:uiPriority w:val="39"/>
    <w:rsid w:val="00CA34C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5C02B4"/>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5C02B4"/>
    <w:rPr>
      <w:rFonts w:ascii="Tahoma" w:hAnsi="Tahoma" w:cs="Tahoma"/>
      <w:sz w:val="16"/>
      <w:szCs w:val="16"/>
    </w:rPr>
  </w:style>
  <w:style w:type="paragraph" w:styleId="Prrafodelista">
    <w:name w:val="List Paragraph"/>
    <w:basedOn w:val="Normal"/>
    <w:uiPriority w:val="34"/>
    <w:qFormat/>
    <w:rsid w:val="00B3700C"/>
    <w:pPr>
      <w:ind w:left="720"/>
      <w:contextualSpacing/>
    </w:pPr>
  </w:style>
  <w:style w:type="character" w:styleId="Refdecomentario">
    <w:name w:val="annotation reference"/>
    <w:basedOn w:val="Fuentedeprrafopredeter"/>
    <w:uiPriority w:val="99"/>
    <w:semiHidden/>
    <w:unhideWhenUsed/>
    <w:rsid w:val="0061010D"/>
    <w:rPr>
      <w:sz w:val="16"/>
      <w:szCs w:val="16"/>
    </w:rPr>
  </w:style>
  <w:style w:type="paragraph" w:styleId="Textocomentario">
    <w:name w:val="annotation text"/>
    <w:basedOn w:val="Normal"/>
    <w:link w:val="TextocomentarioCar"/>
    <w:uiPriority w:val="99"/>
    <w:unhideWhenUsed/>
    <w:rsid w:val="0061010D"/>
    <w:pPr>
      <w:spacing w:line="240" w:lineRule="auto"/>
    </w:pPr>
    <w:rPr>
      <w:sz w:val="20"/>
      <w:szCs w:val="20"/>
    </w:rPr>
  </w:style>
  <w:style w:type="character" w:customStyle="1" w:styleId="TextocomentarioCar">
    <w:name w:val="Texto comentario Car"/>
    <w:basedOn w:val="Fuentedeprrafopredeter"/>
    <w:link w:val="Textocomentario"/>
    <w:uiPriority w:val="99"/>
    <w:rsid w:val="0061010D"/>
    <w:rPr>
      <w:rFonts w:ascii="Times New Roman" w:hAnsi="Times New Roman"/>
      <w:sz w:val="20"/>
      <w:szCs w:val="20"/>
    </w:rPr>
  </w:style>
  <w:style w:type="paragraph" w:styleId="Asuntodelcomentario">
    <w:name w:val="annotation subject"/>
    <w:basedOn w:val="Textocomentario"/>
    <w:next w:val="Textocomentario"/>
    <w:link w:val="AsuntodelcomentarioCar"/>
    <w:uiPriority w:val="99"/>
    <w:semiHidden/>
    <w:unhideWhenUsed/>
    <w:rsid w:val="0061010D"/>
    <w:rPr>
      <w:b/>
      <w:bCs/>
    </w:rPr>
  </w:style>
  <w:style w:type="character" w:customStyle="1" w:styleId="AsuntodelcomentarioCar">
    <w:name w:val="Asunto del comentario Car"/>
    <w:basedOn w:val="TextocomentarioCar"/>
    <w:link w:val="Asuntodelcomentario"/>
    <w:uiPriority w:val="99"/>
    <w:semiHidden/>
    <w:rsid w:val="0061010D"/>
    <w:rPr>
      <w:rFonts w:ascii="Times New Roman" w:hAnsi="Times New Roman"/>
      <w:b/>
      <w:bCs/>
      <w:sz w:val="20"/>
      <w:szCs w:val="20"/>
    </w:rPr>
  </w:style>
  <w:style w:type="paragraph" w:styleId="Descripcin">
    <w:name w:val="caption"/>
    <w:basedOn w:val="Normal"/>
    <w:next w:val="Normal"/>
    <w:link w:val="DescripcinCar"/>
    <w:uiPriority w:val="35"/>
    <w:unhideWhenUsed/>
    <w:qFormat/>
    <w:rsid w:val="00660337"/>
    <w:pPr>
      <w:spacing w:after="200" w:line="240" w:lineRule="auto"/>
      <w:jc w:val="left"/>
    </w:pPr>
    <w:rPr>
      <w:rFonts w:ascii="Cambria Math" w:hAnsi="Cambria Math"/>
      <w:i/>
      <w:iCs/>
      <w:color w:val="000000" w:themeColor="text1"/>
      <w:szCs w:val="24"/>
    </w:rPr>
  </w:style>
  <w:style w:type="character" w:customStyle="1" w:styleId="DescripcinCar">
    <w:name w:val="Descripción Car"/>
    <w:basedOn w:val="Fuentedeprrafopredeter"/>
    <w:link w:val="Descripcin"/>
    <w:uiPriority w:val="35"/>
    <w:rsid w:val="00681B87"/>
    <w:rPr>
      <w:rFonts w:ascii="Cambria Math" w:hAnsi="Cambria Math"/>
      <w:i/>
      <w:iCs/>
      <w:color w:val="000000" w:themeColor="text1"/>
      <w:sz w:val="24"/>
      <w:szCs w:val="24"/>
    </w:rPr>
  </w:style>
  <w:style w:type="character" w:styleId="Hipervnculo">
    <w:name w:val="Hyperlink"/>
    <w:basedOn w:val="Fuentedeprrafopredeter"/>
    <w:uiPriority w:val="99"/>
    <w:unhideWhenUsed/>
    <w:rsid w:val="006D78A8"/>
    <w:rPr>
      <w:color w:val="0000FF"/>
      <w:u w:val="single"/>
    </w:rPr>
  </w:style>
  <w:style w:type="paragraph" w:styleId="NormalWeb">
    <w:name w:val="Normal (Web)"/>
    <w:basedOn w:val="Normal"/>
    <w:uiPriority w:val="99"/>
    <w:unhideWhenUsed/>
    <w:rsid w:val="009666DF"/>
    <w:pPr>
      <w:shd w:val="clear" w:color="auto" w:fill="FFFFFF"/>
      <w:spacing w:before="100" w:beforeAutospacing="1" w:after="100" w:afterAutospacing="1" w:line="240" w:lineRule="auto"/>
      <w:textAlignment w:val="baseline"/>
    </w:pPr>
    <w:rPr>
      <w:rFonts w:eastAsia="Times New Roman" w:cs="Times New Roman"/>
      <w:color w:val="37474F"/>
      <w:szCs w:val="24"/>
      <w:lang w:eastAsia="es-ES"/>
    </w:rPr>
  </w:style>
  <w:style w:type="table" w:customStyle="1" w:styleId="Tabladelista3-nfasis51">
    <w:name w:val="Tabla de lista 3 - Énfasis 51"/>
    <w:basedOn w:val="Tablanormal"/>
    <w:uiPriority w:val="48"/>
    <w:rsid w:val="00FB5622"/>
    <w:pPr>
      <w:spacing w:after="0" w:line="240" w:lineRule="auto"/>
    </w:pPr>
    <w:tblPr>
      <w:tblStyleRowBandSize w:val="1"/>
      <w:tblStyleColBandSize w:val="1"/>
      <w:tblBorders>
        <w:top w:val="single" w:sz="4" w:space="0" w:color="4472C4" w:themeColor="accent5"/>
        <w:left w:val="single" w:sz="4" w:space="0" w:color="4472C4" w:themeColor="accent5"/>
        <w:bottom w:val="single" w:sz="4" w:space="0" w:color="4472C4" w:themeColor="accent5"/>
        <w:right w:val="single" w:sz="4" w:space="0" w:color="4472C4" w:themeColor="accent5"/>
      </w:tblBorders>
    </w:tblPr>
    <w:tblStylePr w:type="firstRow">
      <w:rPr>
        <w:b/>
        <w:bCs/>
        <w:color w:val="FFFFFF" w:themeColor="background1"/>
      </w:rPr>
      <w:tblPr/>
      <w:tcPr>
        <w:shd w:val="clear" w:color="auto" w:fill="4472C4" w:themeFill="accent5"/>
      </w:tcPr>
    </w:tblStylePr>
    <w:tblStylePr w:type="lastRow">
      <w:rPr>
        <w:b/>
        <w:bCs/>
      </w:rPr>
      <w:tblPr/>
      <w:tcPr>
        <w:tcBorders>
          <w:top w:val="double" w:sz="4" w:space="0" w:color="4472C4"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5"/>
          <w:right w:val="single" w:sz="4" w:space="0" w:color="4472C4" w:themeColor="accent5"/>
        </w:tcBorders>
      </w:tcPr>
    </w:tblStylePr>
    <w:tblStylePr w:type="band1Horz">
      <w:tblPr/>
      <w:tcPr>
        <w:tcBorders>
          <w:top w:val="single" w:sz="4" w:space="0" w:color="4472C4" w:themeColor="accent5"/>
          <w:bottom w:val="single" w:sz="4" w:space="0" w:color="4472C4"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5"/>
          <w:left w:val="nil"/>
        </w:tcBorders>
      </w:tcPr>
    </w:tblStylePr>
    <w:tblStylePr w:type="swCell">
      <w:tblPr/>
      <w:tcPr>
        <w:tcBorders>
          <w:top w:val="double" w:sz="4" w:space="0" w:color="4472C4" w:themeColor="accent5"/>
          <w:right w:val="nil"/>
        </w:tcBorders>
      </w:tcPr>
    </w:tblStylePr>
  </w:style>
  <w:style w:type="table" w:customStyle="1" w:styleId="Tabladelista3-nfasis31">
    <w:name w:val="Tabla de lista 3 - Énfasis 31"/>
    <w:basedOn w:val="Tablanormal"/>
    <w:uiPriority w:val="48"/>
    <w:rsid w:val="00FB5622"/>
    <w:pPr>
      <w:spacing w:after="0" w:line="240" w:lineRule="auto"/>
    </w:p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character" w:styleId="Textoennegrita">
    <w:name w:val="Strong"/>
    <w:basedOn w:val="Fuentedeprrafopredeter"/>
    <w:uiPriority w:val="22"/>
    <w:qFormat/>
    <w:rsid w:val="0049634F"/>
    <w:rPr>
      <w:b/>
      <w:bCs/>
    </w:rPr>
  </w:style>
  <w:style w:type="character" w:styleId="nfasis">
    <w:name w:val="Emphasis"/>
    <w:basedOn w:val="Fuentedeprrafopredeter"/>
    <w:uiPriority w:val="20"/>
    <w:qFormat/>
    <w:rsid w:val="0049634F"/>
    <w:rPr>
      <w:i/>
      <w:iCs/>
    </w:rPr>
  </w:style>
  <w:style w:type="table" w:customStyle="1" w:styleId="Tabladecuadrcula4-nfasis31">
    <w:name w:val="Tabla de cuadrícula 4 - Énfasis 31"/>
    <w:basedOn w:val="Tablanormal"/>
    <w:uiPriority w:val="49"/>
    <w:rsid w:val="006D0360"/>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wp-caption-text">
    <w:name w:val="wp-caption-text"/>
    <w:basedOn w:val="Normal"/>
    <w:rsid w:val="00FE35CD"/>
    <w:pPr>
      <w:spacing w:before="100" w:beforeAutospacing="1" w:after="100" w:afterAutospacing="1" w:line="240" w:lineRule="auto"/>
      <w:jc w:val="left"/>
    </w:pPr>
    <w:rPr>
      <w:rFonts w:eastAsia="Times New Roman" w:cs="Times New Roman"/>
      <w:szCs w:val="24"/>
      <w:lang w:eastAsia="es-ES"/>
    </w:rPr>
  </w:style>
  <w:style w:type="paragraph" w:styleId="Cita">
    <w:name w:val="Quote"/>
    <w:basedOn w:val="Normal"/>
    <w:next w:val="Normal"/>
    <w:link w:val="CitaCar"/>
    <w:uiPriority w:val="29"/>
    <w:qFormat/>
    <w:rsid w:val="001C2C2C"/>
    <w:pPr>
      <w:shd w:val="clear" w:color="auto" w:fill="FFFFFF"/>
      <w:spacing w:before="200" w:after="160" w:line="315" w:lineRule="atLeast"/>
      <w:ind w:left="864" w:right="864"/>
      <w:jc w:val="center"/>
      <w:textAlignment w:val="baseline"/>
    </w:pPr>
    <w:rPr>
      <w:rFonts w:eastAsia="Times New Roman" w:cs="Arial"/>
      <w:i/>
      <w:iCs/>
      <w:color w:val="404040" w:themeColor="text1" w:themeTint="BF"/>
      <w:sz w:val="23"/>
      <w:szCs w:val="23"/>
      <w:lang w:eastAsia="es-ES"/>
    </w:rPr>
  </w:style>
  <w:style w:type="character" w:customStyle="1" w:styleId="CitaCar">
    <w:name w:val="Cita Car"/>
    <w:basedOn w:val="Fuentedeprrafopredeter"/>
    <w:link w:val="Cita"/>
    <w:uiPriority w:val="29"/>
    <w:rsid w:val="001C2C2C"/>
    <w:rPr>
      <w:rFonts w:ascii="Arial" w:eastAsia="Times New Roman" w:hAnsi="Arial" w:cs="Arial"/>
      <w:i/>
      <w:iCs/>
      <w:color w:val="404040" w:themeColor="text1" w:themeTint="BF"/>
      <w:sz w:val="23"/>
      <w:szCs w:val="23"/>
      <w:shd w:val="clear" w:color="auto" w:fill="FFFFFF"/>
      <w:lang w:eastAsia="es-ES"/>
    </w:rPr>
  </w:style>
  <w:style w:type="paragraph" w:styleId="Textonotaalfinal">
    <w:name w:val="endnote text"/>
    <w:basedOn w:val="Normal"/>
    <w:link w:val="TextonotaalfinalCar"/>
    <w:uiPriority w:val="99"/>
    <w:semiHidden/>
    <w:unhideWhenUsed/>
    <w:rsid w:val="00B05C5F"/>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B05C5F"/>
    <w:rPr>
      <w:rFonts w:ascii="Times New Roman" w:hAnsi="Times New Roman"/>
      <w:sz w:val="20"/>
      <w:szCs w:val="20"/>
    </w:rPr>
  </w:style>
  <w:style w:type="character" w:styleId="Refdenotaalfinal">
    <w:name w:val="endnote reference"/>
    <w:basedOn w:val="Fuentedeprrafopredeter"/>
    <w:uiPriority w:val="99"/>
    <w:semiHidden/>
    <w:unhideWhenUsed/>
    <w:rsid w:val="00B05C5F"/>
    <w:rPr>
      <w:vertAlign w:val="superscript"/>
    </w:rPr>
  </w:style>
  <w:style w:type="paragraph" w:styleId="Bibliografa">
    <w:name w:val="Bibliography"/>
    <w:basedOn w:val="Normal"/>
    <w:next w:val="Normal"/>
    <w:uiPriority w:val="37"/>
    <w:unhideWhenUsed/>
    <w:rsid w:val="00B05C5F"/>
  </w:style>
  <w:style w:type="paragraph" w:styleId="Textonotapie">
    <w:name w:val="footnote text"/>
    <w:basedOn w:val="Normal"/>
    <w:link w:val="TextonotapieCar"/>
    <w:uiPriority w:val="99"/>
    <w:semiHidden/>
    <w:unhideWhenUsed/>
    <w:rsid w:val="00B05C5F"/>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B05C5F"/>
    <w:rPr>
      <w:rFonts w:ascii="Times New Roman" w:hAnsi="Times New Roman"/>
      <w:sz w:val="20"/>
      <w:szCs w:val="20"/>
    </w:rPr>
  </w:style>
  <w:style w:type="character" w:styleId="Refdenotaalpie">
    <w:name w:val="footnote reference"/>
    <w:basedOn w:val="Fuentedeprrafopredeter"/>
    <w:uiPriority w:val="99"/>
    <w:semiHidden/>
    <w:unhideWhenUsed/>
    <w:rsid w:val="00B05C5F"/>
    <w:rPr>
      <w:vertAlign w:val="superscript"/>
    </w:rPr>
  </w:style>
  <w:style w:type="table" w:customStyle="1" w:styleId="Tablanormal11">
    <w:name w:val="Tabla normal 11"/>
    <w:basedOn w:val="Tablanormal"/>
    <w:uiPriority w:val="99"/>
    <w:rsid w:val="00377601"/>
    <w:pPr>
      <w:spacing w:after="0" w:line="240" w:lineRule="auto"/>
    </w:pPr>
    <w:rPr>
      <w:rFonts w:eastAsiaTheme="minorEastAsia"/>
      <w:sz w:val="24"/>
      <w:szCs w:val="24"/>
      <w:lang w:val="es-ES_tradnl" w:eastAsia="es-E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Normal1">
    <w:name w:val="Normal1"/>
    <w:rsid w:val="003A3269"/>
    <w:pPr>
      <w:spacing w:after="0" w:line="240" w:lineRule="auto"/>
    </w:pPr>
    <w:rPr>
      <w:rFonts w:eastAsiaTheme="minorEastAsia"/>
      <w:sz w:val="24"/>
      <w:szCs w:val="24"/>
      <w:lang w:val="es-ES_tradnl" w:eastAsia="es-ES"/>
    </w:rPr>
  </w:style>
  <w:style w:type="paragraph" w:customStyle="1" w:styleId="Descrip2">
    <w:name w:val="Descrip2"/>
    <w:basedOn w:val="Ttulo1-Cuerpo"/>
    <w:next w:val="Normal"/>
    <w:link w:val="Descrip2Car"/>
    <w:qFormat/>
    <w:rsid w:val="000644DE"/>
    <w:pPr>
      <w:numPr>
        <w:numId w:val="0"/>
      </w:numPr>
      <w:spacing w:after="480"/>
      <w:ind w:left="360" w:hanging="360"/>
    </w:pPr>
    <w:rPr>
      <w:shd w:val="clear" w:color="auto" w:fill="FEFEFE"/>
      <w:lang w:val="es-ES_tradnl" w:eastAsia="es-ES_tradnl"/>
    </w:rPr>
  </w:style>
  <w:style w:type="character" w:customStyle="1" w:styleId="Descrip2Car">
    <w:name w:val="Descrip2 Car"/>
    <w:basedOn w:val="DescripcinCar"/>
    <w:link w:val="Descrip2"/>
    <w:rsid w:val="000644DE"/>
    <w:rPr>
      <w:rFonts w:ascii="Arial" w:eastAsiaTheme="majorEastAsia" w:hAnsi="Arial" w:cstheme="majorBidi"/>
      <w:b/>
      <w:i w:val="0"/>
      <w:iCs w:val="0"/>
      <w:smallCaps/>
      <w:color w:val="000000" w:themeColor="text1"/>
      <w:sz w:val="32"/>
      <w:szCs w:val="32"/>
      <w:lang w:val="es-ES_tradnl" w:eastAsia="es-ES_tradnl"/>
    </w:rPr>
  </w:style>
  <w:style w:type="table" w:styleId="Listamedia2-nfasis6">
    <w:name w:val="Medium List 2 Accent 6"/>
    <w:basedOn w:val="Tablanormal"/>
    <w:uiPriority w:val="66"/>
    <w:rsid w:val="00580D78"/>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tblBorders>
    </w:tblPr>
    <w:tblStylePr w:type="firstRow">
      <w:rPr>
        <w:sz w:val="24"/>
        <w:szCs w:val="24"/>
      </w:rPr>
      <w:tblPr/>
      <w:tcPr>
        <w:tcBorders>
          <w:top w:val="nil"/>
          <w:left w:val="nil"/>
          <w:bottom w:val="single" w:sz="24" w:space="0" w:color="70AD47" w:themeColor="accent6"/>
          <w:right w:val="nil"/>
          <w:insideH w:val="nil"/>
          <w:insideV w:val="nil"/>
        </w:tcBorders>
        <w:shd w:val="clear" w:color="auto" w:fill="FFFFFF" w:themeFill="background1"/>
      </w:tcPr>
    </w:tblStylePr>
    <w:tblStylePr w:type="lastRow">
      <w:tblPr/>
      <w:tcPr>
        <w:tcBorders>
          <w:top w:val="single" w:sz="8" w:space="0" w:color="70AD47"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70AD47" w:themeColor="accent6"/>
          <w:insideH w:val="nil"/>
          <w:insideV w:val="nil"/>
        </w:tcBorders>
        <w:shd w:val="clear" w:color="auto" w:fill="FFFFFF" w:themeFill="background1"/>
      </w:tcPr>
    </w:tblStylePr>
    <w:tblStylePr w:type="lastCol">
      <w:tblPr/>
      <w:tcPr>
        <w:tcBorders>
          <w:top w:val="nil"/>
          <w:left w:val="single" w:sz="8" w:space="0" w:color="70AD47"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BEBD0" w:themeFill="accent6" w:themeFillTint="3F"/>
      </w:tcPr>
    </w:tblStylePr>
    <w:tblStylePr w:type="band1Horz">
      <w:tblPr/>
      <w:tcPr>
        <w:tcBorders>
          <w:top w:val="nil"/>
          <w:bottom w:val="nil"/>
          <w:insideH w:val="nil"/>
          <w:insideV w:val="nil"/>
        </w:tcBorders>
        <w:shd w:val="clear" w:color="auto" w:fill="DBEB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Listaclara-nfasis5">
    <w:name w:val="Light List Accent 5"/>
    <w:basedOn w:val="Tablanormal"/>
    <w:uiPriority w:val="61"/>
    <w:rsid w:val="00580D78"/>
    <w:pPr>
      <w:spacing w:after="0" w:line="240" w:lineRule="auto"/>
    </w:pPr>
    <w:tblPr>
      <w:tblStyleRowBandSize w:val="1"/>
      <w:tblStyleColBandSize w:val="1"/>
      <w:tblBorders>
        <w:top w:val="single" w:sz="8" w:space="0" w:color="4472C4" w:themeColor="accent5"/>
        <w:left w:val="single" w:sz="8" w:space="0" w:color="4472C4" w:themeColor="accent5"/>
        <w:bottom w:val="single" w:sz="8" w:space="0" w:color="4472C4" w:themeColor="accent5"/>
        <w:right w:val="single" w:sz="8" w:space="0" w:color="4472C4" w:themeColor="accent5"/>
      </w:tblBorders>
    </w:tblPr>
    <w:tblStylePr w:type="firstRow">
      <w:pPr>
        <w:spacing w:before="0" w:after="0" w:line="240" w:lineRule="auto"/>
      </w:pPr>
      <w:rPr>
        <w:b/>
        <w:bCs/>
        <w:color w:val="FFFFFF" w:themeColor="background1"/>
      </w:rPr>
      <w:tblPr/>
      <w:tcPr>
        <w:shd w:val="clear" w:color="auto" w:fill="4472C4" w:themeFill="accent5"/>
      </w:tcPr>
    </w:tblStylePr>
    <w:tblStylePr w:type="lastRow">
      <w:pPr>
        <w:spacing w:before="0" w:after="0" w:line="240" w:lineRule="auto"/>
      </w:pPr>
      <w:rPr>
        <w:b/>
        <w:bCs/>
      </w:rPr>
      <w:tblPr/>
      <w:tcPr>
        <w:tcBorders>
          <w:top w:val="double" w:sz="6" w:space="0" w:color="4472C4" w:themeColor="accent5"/>
          <w:left w:val="single" w:sz="8" w:space="0" w:color="4472C4" w:themeColor="accent5"/>
          <w:bottom w:val="single" w:sz="8" w:space="0" w:color="4472C4" w:themeColor="accent5"/>
          <w:right w:val="single" w:sz="8" w:space="0" w:color="4472C4" w:themeColor="accent5"/>
        </w:tcBorders>
      </w:tcPr>
    </w:tblStylePr>
    <w:tblStylePr w:type="firstCol">
      <w:rPr>
        <w:b/>
        <w:bCs/>
      </w:rPr>
    </w:tblStylePr>
    <w:tblStylePr w:type="lastCol">
      <w:rPr>
        <w:b/>
        <w:bCs/>
      </w:rPr>
    </w:tblStylePr>
    <w:tblStylePr w:type="band1Vert">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tblStylePr w:type="band1Horz">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style>
  <w:style w:type="table" w:styleId="Cuadrculaclara-nfasis6">
    <w:name w:val="Light Grid Accent 6"/>
    <w:basedOn w:val="Tablanormal"/>
    <w:uiPriority w:val="62"/>
    <w:rsid w:val="00580D78"/>
    <w:pPr>
      <w:spacing w:after="0" w:line="240" w:lineRule="auto"/>
    </w:p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insideH w:val="single" w:sz="8" w:space="0" w:color="70AD47" w:themeColor="accent6"/>
        <w:insideV w:val="single" w:sz="8" w:space="0" w:color="70AD47"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70AD47" w:themeColor="accent6"/>
          <w:left w:val="single" w:sz="8" w:space="0" w:color="70AD47" w:themeColor="accent6"/>
          <w:bottom w:val="single" w:sz="18" w:space="0" w:color="70AD47" w:themeColor="accent6"/>
          <w:right w:val="single" w:sz="8" w:space="0" w:color="70AD47" w:themeColor="accent6"/>
          <w:insideH w:val="nil"/>
          <w:insideV w:val="single" w:sz="8" w:space="0" w:color="70AD47"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70AD47" w:themeColor="accent6"/>
          <w:left w:val="single" w:sz="8" w:space="0" w:color="70AD47" w:themeColor="accent6"/>
          <w:bottom w:val="single" w:sz="8" w:space="0" w:color="70AD47" w:themeColor="accent6"/>
          <w:right w:val="single" w:sz="8" w:space="0" w:color="70AD47" w:themeColor="accent6"/>
          <w:insideH w:val="nil"/>
          <w:insideV w:val="single" w:sz="8" w:space="0" w:color="70AD47"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tblStylePr w:type="band1Vert">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shd w:val="clear" w:color="auto" w:fill="DBEBD0" w:themeFill="accent6" w:themeFillTint="3F"/>
      </w:tcPr>
    </w:tblStylePr>
    <w:tblStylePr w:type="band1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insideV w:val="single" w:sz="8" w:space="0" w:color="70AD47" w:themeColor="accent6"/>
        </w:tcBorders>
        <w:shd w:val="clear" w:color="auto" w:fill="DBEBD0" w:themeFill="accent6" w:themeFillTint="3F"/>
      </w:tcPr>
    </w:tblStylePr>
    <w:tblStylePr w:type="band2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insideV w:val="single" w:sz="8" w:space="0" w:color="70AD47" w:themeColor="accent6"/>
        </w:tcBorders>
      </w:tcPr>
    </w:tblStylePr>
  </w:style>
  <w:style w:type="table" w:customStyle="1" w:styleId="Tabladecuadrcula1clara-nfasis31">
    <w:name w:val="Tabla de cuadrícula 1 clara - Énfasis 31"/>
    <w:basedOn w:val="Tablanormal"/>
    <w:uiPriority w:val="46"/>
    <w:rsid w:val="001671E6"/>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paragraph" w:styleId="HTMLconformatoprevio">
    <w:name w:val="HTML Preformatted"/>
    <w:basedOn w:val="Normal"/>
    <w:link w:val="HTMLconformatoprevioCar"/>
    <w:uiPriority w:val="99"/>
    <w:unhideWhenUsed/>
    <w:rsid w:val="00F60E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rsid w:val="00F60EBF"/>
    <w:rPr>
      <w:rFonts w:ascii="Courier New" w:eastAsia="Times New Roman" w:hAnsi="Courier New" w:cs="Courier New"/>
      <w:sz w:val="20"/>
      <w:szCs w:val="20"/>
      <w:lang w:eastAsia="es-ES"/>
    </w:rPr>
  </w:style>
  <w:style w:type="paragraph" w:styleId="TDC2">
    <w:name w:val="toc 2"/>
    <w:basedOn w:val="Normal"/>
    <w:next w:val="Normal"/>
    <w:autoRedefine/>
    <w:uiPriority w:val="39"/>
    <w:unhideWhenUsed/>
    <w:rsid w:val="003A2B44"/>
    <w:pPr>
      <w:spacing w:before="120" w:after="0"/>
      <w:ind w:left="240"/>
      <w:jc w:val="left"/>
    </w:pPr>
    <w:rPr>
      <w:rFonts w:asciiTheme="minorHAnsi" w:hAnsiTheme="minorHAnsi" w:cstheme="minorHAnsi"/>
      <w:b/>
      <w:bCs/>
      <w:sz w:val="22"/>
    </w:rPr>
  </w:style>
  <w:style w:type="paragraph" w:styleId="TDC1">
    <w:name w:val="toc 1"/>
    <w:basedOn w:val="Normal"/>
    <w:next w:val="Normal"/>
    <w:autoRedefine/>
    <w:uiPriority w:val="39"/>
    <w:unhideWhenUsed/>
    <w:rsid w:val="00382E15"/>
    <w:pPr>
      <w:spacing w:before="120" w:after="0"/>
      <w:jc w:val="left"/>
    </w:pPr>
    <w:rPr>
      <w:rFonts w:asciiTheme="minorHAnsi" w:hAnsiTheme="minorHAnsi" w:cstheme="minorHAnsi"/>
      <w:b/>
      <w:bCs/>
      <w:i/>
      <w:iCs/>
      <w:szCs w:val="24"/>
    </w:rPr>
  </w:style>
  <w:style w:type="paragraph" w:styleId="TDC3">
    <w:name w:val="toc 3"/>
    <w:basedOn w:val="Normal"/>
    <w:next w:val="Normal"/>
    <w:autoRedefine/>
    <w:uiPriority w:val="39"/>
    <w:unhideWhenUsed/>
    <w:rsid w:val="00FB00BF"/>
    <w:pPr>
      <w:spacing w:after="0"/>
      <w:ind w:left="480"/>
      <w:jc w:val="left"/>
    </w:pPr>
    <w:rPr>
      <w:rFonts w:asciiTheme="minorHAnsi" w:hAnsiTheme="minorHAnsi" w:cstheme="minorHAnsi"/>
      <w:sz w:val="20"/>
      <w:szCs w:val="20"/>
    </w:rPr>
  </w:style>
  <w:style w:type="paragraph" w:styleId="Tabladeilustraciones">
    <w:name w:val="table of figures"/>
    <w:basedOn w:val="Normal"/>
    <w:next w:val="Normal"/>
    <w:uiPriority w:val="99"/>
    <w:unhideWhenUsed/>
    <w:rsid w:val="001304BE"/>
    <w:pPr>
      <w:spacing w:after="0"/>
      <w:jc w:val="left"/>
    </w:pPr>
    <w:rPr>
      <w:rFonts w:asciiTheme="minorHAnsi" w:hAnsiTheme="minorHAnsi"/>
      <w:i/>
      <w:iCs/>
      <w:sz w:val="20"/>
      <w:szCs w:val="20"/>
    </w:rPr>
  </w:style>
  <w:style w:type="character" w:styleId="Referenciasutil">
    <w:name w:val="Subtle Reference"/>
    <w:uiPriority w:val="31"/>
    <w:qFormat/>
    <w:rsid w:val="002C66A4"/>
  </w:style>
  <w:style w:type="paragraph" w:styleId="Citadestacada">
    <w:name w:val="Intense Quote"/>
    <w:basedOn w:val="Normal"/>
    <w:next w:val="Normal"/>
    <w:link w:val="CitadestacadaCar"/>
    <w:uiPriority w:val="30"/>
    <w:qFormat/>
    <w:rsid w:val="002C66A4"/>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CitadestacadaCar">
    <w:name w:val="Cita destacada Car"/>
    <w:basedOn w:val="Fuentedeprrafopredeter"/>
    <w:link w:val="Citadestacada"/>
    <w:uiPriority w:val="30"/>
    <w:rsid w:val="002C66A4"/>
    <w:rPr>
      <w:rFonts w:ascii="Times New Roman" w:hAnsi="Times New Roman"/>
      <w:i/>
      <w:iCs/>
      <w:color w:val="5B9BD5" w:themeColor="accent1"/>
      <w:sz w:val="24"/>
    </w:rPr>
  </w:style>
  <w:style w:type="character" w:customStyle="1" w:styleId="a-size-base">
    <w:name w:val="a-size-base"/>
    <w:basedOn w:val="Fuentedeprrafopredeter"/>
    <w:rsid w:val="00875C8E"/>
  </w:style>
  <w:style w:type="table" w:styleId="Tablaconcuadrcula1clara-nfasis3">
    <w:name w:val="Grid Table 1 Light Accent 3"/>
    <w:basedOn w:val="Tablanormal"/>
    <w:uiPriority w:val="46"/>
    <w:rsid w:val="004B0CD6"/>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Tablaconcuadrcula4-nfasis3">
    <w:name w:val="Grid Table 4 Accent 3"/>
    <w:basedOn w:val="Tablanormal"/>
    <w:uiPriority w:val="49"/>
    <w:rsid w:val="00513C27"/>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styleId="Mencinsinresolver">
    <w:name w:val="Unresolved Mention"/>
    <w:basedOn w:val="Fuentedeprrafopredeter"/>
    <w:uiPriority w:val="99"/>
    <w:rsid w:val="00F56C1B"/>
    <w:rPr>
      <w:color w:val="605E5C"/>
      <w:shd w:val="clear" w:color="auto" w:fill="E1DFDD"/>
    </w:rPr>
  </w:style>
  <w:style w:type="character" w:styleId="Hipervnculovisitado">
    <w:name w:val="FollowedHyperlink"/>
    <w:basedOn w:val="Fuentedeprrafopredeter"/>
    <w:uiPriority w:val="99"/>
    <w:semiHidden/>
    <w:unhideWhenUsed/>
    <w:rsid w:val="007B4A97"/>
    <w:rPr>
      <w:color w:val="954F72" w:themeColor="followedHyperlink"/>
      <w:u w:val="single"/>
    </w:rPr>
  </w:style>
  <w:style w:type="paragraph" w:styleId="TtuloTDC">
    <w:name w:val="TOC Heading"/>
    <w:basedOn w:val="Ttulo1"/>
    <w:next w:val="Normal"/>
    <w:uiPriority w:val="39"/>
    <w:unhideWhenUsed/>
    <w:qFormat/>
    <w:rsid w:val="009364C8"/>
    <w:pPr>
      <w:spacing w:before="480" w:after="0" w:line="276" w:lineRule="auto"/>
      <w:jc w:val="left"/>
      <w:outlineLvl w:val="9"/>
    </w:pPr>
    <w:rPr>
      <w:rFonts w:asciiTheme="majorHAnsi" w:hAnsiTheme="majorHAnsi"/>
      <w:bCs/>
      <w:smallCaps/>
      <w:color w:val="2E74B5" w:themeColor="accent1" w:themeShade="BF"/>
      <w:sz w:val="28"/>
      <w:szCs w:val="28"/>
      <w:lang w:eastAsia="es-ES_tradnl"/>
    </w:rPr>
  </w:style>
  <w:style w:type="paragraph" w:styleId="TDC4">
    <w:name w:val="toc 4"/>
    <w:basedOn w:val="Normal"/>
    <w:next w:val="Normal"/>
    <w:autoRedefine/>
    <w:uiPriority w:val="39"/>
    <w:semiHidden/>
    <w:unhideWhenUsed/>
    <w:rsid w:val="009364C8"/>
    <w:pPr>
      <w:spacing w:after="0"/>
      <w:ind w:left="720"/>
      <w:jc w:val="left"/>
    </w:pPr>
    <w:rPr>
      <w:rFonts w:asciiTheme="minorHAnsi" w:hAnsiTheme="minorHAnsi" w:cstheme="minorHAnsi"/>
      <w:sz w:val="20"/>
      <w:szCs w:val="20"/>
    </w:rPr>
  </w:style>
  <w:style w:type="paragraph" w:styleId="TDC5">
    <w:name w:val="toc 5"/>
    <w:basedOn w:val="Normal"/>
    <w:next w:val="Normal"/>
    <w:autoRedefine/>
    <w:uiPriority w:val="39"/>
    <w:semiHidden/>
    <w:unhideWhenUsed/>
    <w:rsid w:val="009364C8"/>
    <w:pPr>
      <w:spacing w:after="0"/>
      <w:ind w:left="960"/>
      <w:jc w:val="left"/>
    </w:pPr>
    <w:rPr>
      <w:rFonts w:asciiTheme="minorHAnsi" w:hAnsiTheme="minorHAnsi" w:cstheme="minorHAnsi"/>
      <w:sz w:val="20"/>
      <w:szCs w:val="20"/>
    </w:rPr>
  </w:style>
  <w:style w:type="paragraph" w:styleId="TDC6">
    <w:name w:val="toc 6"/>
    <w:basedOn w:val="Normal"/>
    <w:next w:val="Normal"/>
    <w:autoRedefine/>
    <w:uiPriority w:val="39"/>
    <w:semiHidden/>
    <w:unhideWhenUsed/>
    <w:rsid w:val="009364C8"/>
    <w:pPr>
      <w:spacing w:after="0"/>
      <w:ind w:left="1200"/>
      <w:jc w:val="left"/>
    </w:pPr>
    <w:rPr>
      <w:rFonts w:asciiTheme="minorHAnsi" w:hAnsiTheme="minorHAnsi" w:cstheme="minorHAnsi"/>
      <w:sz w:val="20"/>
      <w:szCs w:val="20"/>
    </w:rPr>
  </w:style>
  <w:style w:type="paragraph" w:styleId="TDC7">
    <w:name w:val="toc 7"/>
    <w:basedOn w:val="Normal"/>
    <w:next w:val="Normal"/>
    <w:autoRedefine/>
    <w:uiPriority w:val="39"/>
    <w:semiHidden/>
    <w:unhideWhenUsed/>
    <w:rsid w:val="009364C8"/>
    <w:pPr>
      <w:spacing w:after="0"/>
      <w:ind w:left="1440"/>
      <w:jc w:val="left"/>
    </w:pPr>
    <w:rPr>
      <w:rFonts w:asciiTheme="minorHAnsi" w:hAnsiTheme="minorHAnsi" w:cstheme="minorHAnsi"/>
      <w:sz w:val="20"/>
      <w:szCs w:val="20"/>
    </w:rPr>
  </w:style>
  <w:style w:type="paragraph" w:styleId="TDC8">
    <w:name w:val="toc 8"/>
    <w:basedOn w:val="Normal"/>
    <w:next w:val="Normal"/>
    <w:autoRedefine/>
    <w:uiPriority w:val="39"/>
    <w:semiHidden/>
    <w:unhideWhenUsed/>
    <w:rsid w:val="009364C8"/>
    <w:pPr>
      <w:spacing w:after="0"/>
      <w:ind w:left="1680"/>
      <w:jc w:val="left"/>
    </w:pPr>
    <w:rPr>
      <w:rFonts w:asciiTheme="minorHAnsi" w:hAnsiTheme="minorHAnsi" w:cstheme="minorHAnsi"/>
      <w:sz w:val="20"/>
      <w:szCs w:val="20"/>
    </w:rPr>
  </w:style>
  <w:style w:type="paragraph" w:styleId="TDC9">
    <w:name w:val="toc 9"/>
    <w:basedOn w:val="Normal"/>
    <w:next w:val="Normal"/>
    <w:autoRedefine/>
    <w:uiPriority w:val="39"/>
    <w:semiHidden/>
    <w:unhideWhenUsed/>
    <w:rsid w:val="009364C8"/>
    <w:pPr>
      <w:spacing w:after="0"/>
      <w:ind w:left="1920"/>
      <w:jc w:val="left"/>
    </w:pPr>
    <w:rPr>
      <w:rFonts w:asciiTheme="minorHAnsi" w:hAnsiTheme="minorHAnsi" w:cs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40614">
      <w:bodyDiv w:val="1"/>
      <w:marLeft w:val="0"/>
      <w:marRight w:val="0"/>
      <w:marTop w:val="0"/>
      <w:marBottom w:val="0"/>
      <w:divBdr>
        <w:top w:val="none" w:sz="0" w:space="0" w:color="auto"/>
        <w:left w:val="none" w:sz="0" w:space="0" w:color="auto"/>
        <w:bottom w:val="none" w:sz="0" w:space="0" w:color="auto"/>
        <w:right w:val="none" w:sz="0" w:space="0" w:color="auto"/>
      </w:divBdr>
    </w:div>
    <w:div w:id="14966700">
      <w:bodyDiv w:val="1"/>
      <w:marLeft w:val="0"/>
      <w:marRight w:val="0"/>
      <w:marTop w:val="0"/>
      <w:marBottom w:val="0"/>
      <w:divBdr>
        <w:top w:val="none" w:sz="0" w:space="0" w:color="auto"/>
        <w:left w:val="none" w:sz="0" w:space="0" w:color="auto"/>
        <w:bottom w:val="none" w:sz="0" w:space="0" w:color="auto"/>
        <w:right w:val="none" w:sz="0" w:space="0" w:color="auto"/>
      </w:divBdr>
    </w:div>
    <w:div w:id="16087004">
      <w:bodyDiv w:val="1"/>
      <w:marLeft w:val="0"/>
      <w:marRight w:val="0"/>
      <w:marTop w:val="0"/>
      <w:marBottom w:val="0"/>
      <w:divBdr>
        <w:top w:val="none" w:sz="0" w:space="0" w:color="auto"/>
        <w:left w:val="none" w:sz="0" w:space="0" w:color="auto"/>
        <w:bottom w:val="none" w:sz="0" w:space="0" w:color="auto"/>
        <w:right w:val="none" w:sz="0" w:space="0" w:color="auto"/>
      </w:divBdr>
    </w:div>
    <w:div w:id="18243851">
      <w:bodyDiv w:val="1"/>
      <w:marLeft w:val="0"/>
      <w:marRight w:val="0"/>
      <w:marTop w:val="0"/>
      <w:marBottom w:val="0"/>
      <w:divBdr>
        <w:top w:val="none" w:sz="0" w:space="0" w:color="auto"/>
        <w:left w:val="none" w:sz="0" w:space="0" w:color="auto"/>
        <w:bottom w:val="none" w:sz="0" w:space="0" w:color="auto"/>
        <w:right w:val="none" w:sz="0" w:space="0" w:color="auto"/>
      </w:divBdr>
    </w:div>
    <w:div w:id="18969250">
      <w:bodyDiv w:val="1"/>
      <w:marLeft w:val="0"/>
      <w:marRight w:val="0"/>
      <w:marTop w:val="0"/>
      <w:marBottom w:val="0"/>
      <w:divBdr>
        <w:top w:val="none" w:sz="0" w:space="0" w:color="auto"/>
        <w:left w:val="none" w:sz="0" w:space="0" w:color="auto"/>
        <w:bottom w:val="none" w:sz="0" w:space="0" w:color="auto"/>
        <w:right w:val="none" w:sz="0" w:space="0" w:color="auto"/>
      </w:divBdr>
    </w:div>
    <w:div w:id="22872788">
      <w:bodyDiv w:val="1"/>
      <w:marLeft w:val="0"/>
      <w:marRight w:val="0"/>
      <w:marTop w:val="0"/>
      <w:marBottom w:val="0"/>
      <w:divBdr>
        <w:top w:val="none" w:sz="0" w:space="0" w:color="auto"/>
        <w:left w:val="none" w:sz="0" w:space="0" w:color="auto"/>
        <w:bottom w:val="none" w:sz="0" w:space="0" w:color="auto"/>
        <w:right w:val="none" w:sz="0" w:space="0" w:color="auto"/>
      </w:divBdr>
    </w:div>
    <w:div w:id="38210124">
      <w:bodyDiv w:val="1"/>
      <w:marLeft w:val="0"/>
      <w:marRight w:val="0"/>
      <w:marTop w:val="0"/>
      <w:marBottom w:val="0"/>
      <w:divBdr>
        <w:top w:val="none" w:sz="0" w:space="0" w:color="auto"/>
        <w:left w:val="none" w:sz="0" w:space="0" w:color="auto"/>
        <w:bottom w:val="none" w:sz="0" w:space="0" w:color="auto"/>
        <w:right w:val="none" w:sz="0" w:space="0" w:color="auto"/>
      </w:divBdr>
    </w:div>
    <w:div w:id="39523904">
      <w:bodyDiv w:val="1"/>
      <w:marLeft w:val="0"/>
      <w:marRight w:val="0"/>
      <w:marTop w:val="0"/>
      <w:marBottom w:val="0"/>
      <w:divBdr>
        <w:top w:val="none" w:sz="0" w:space="0" w:color="auto"/>
        <w:left w:val="none" w:sz="0" w:space="0" w:color="auto"/>
        <w:bottom w:val="none" w:sz="0" w:space="0" w:color="auto"/>
        <w:right w:val="none" w:sz="0" w:space="0" w:color="auto"/>
      </w:divBdr>
    </w:div>
    <w:div w:id="43451098">
      <w:bodyDiv w:val="1"/>
      <w:marLeft w:val="0"/>
      <w:marRight w:val="0"/>
      <w:marTop w:val="0"/>
      <w:marBottom w:val="0"/>
      <w:divBdr>
        <w:top w:val="none" w:sz="0" w:space="0" w:color="auto"/>
        <w:left w:val="none" w:sz="0" w:space="0" w:color="auto"/>
        <w:bottom w:val="none" w:sz="0" w:space="0" w:color="auto"/>
        <w:right w:val="none" w:sz="0" w:space="0" w:color="auto"/>
      </w:divBdr>
    </w:div>
    <w:div w:id="45448531">
      <w:bodyDiv w:val="1"/>
      <w:marLeft w:val="0"/>
      <w:marRight w:val="0"/>
      <w:marTop w:val="0"/>
      <w:marBottom w:val="0"/>
      <w:divBdr>
        <w:top w:val="none" w:sz="0" w:space="0" w:color="auto"/>
        <w:left w:val="none" w:sz="0" w:space="0" w:color="auto"/>
        <w:bottom w:val="none" w:sz="0" w:space="0" w:color="auto"/>
        <w:right w:val="none" w:sz="0" w:space="0" w:color="auto"/>
      </w:divBdr>
    </w:div>
    <w:div w:id="46344627">
      <w:bodyDiv w:val="1"/>
      <w:marLeft w:val="0"/>
      <w:marRight w:val="0"/>
      <w:marTop w:val="0"/>
      <w:marBottom w:val="0"/>
      <w:divBdr>
        <w:top w:val="none" w:sz="0" w:space="0" w:color="auto"/>
        <w:left w:val="none" w:sz="0" w:space="0" w:color="auto"/>
        <w:bottom w:val="none" w:sz="0" w:space="0" w:color="auto"/>
        <w:right w:val="none" w:sz="0" w:space="0" w:color="auto"/>
      </w:divBdr>
    </w:div>
    <w:div w:id="54203967">
      <w:bodyDiv w:val="1"/>
      <w:marLeft w:val="0"/>
      <w:marRight w:val="0"/>
      <w:marTop w:val="0"/>
      <w:marBottom w:val="0"/>
      <w:divBdr>
        <w:top w:val="none" w:sz="0" w:space="0" w:color="auto"/>
        <w:left w:val="none" w:sz="0" w:space="0" w:color="auto"/>
        <w:bottom w:val="none" w:sz="0" w:space="0" w:color="auto"/>
        <w:right w:val="none" w:sz="0" w:space="0" w:color="auto"/>
      </w:divBdr>
    </w:div>
    <w:div w:id="62486364">
      <w:bodyDiv w:val="1"/>
      <w:marLeft w:val="0"/>
      <w:marRight w:val="0"/>
      <w:marTop w:val="0"/>
      <w:marBottom w:val="0"/>
      <w:divBdr>
        <w:top w:val="none" w:sz="0" w:space="0" w:color="auto"/>
        <w:left w:val="none" w:sz="0" w:space="0" w:color="auto"/>
        <w:bottom w:val="none" w:sz="0" w:space="0" w:color="auto"/>
        <w:right w:val="none" w:sz="0" w:space="0" w:color="auto"/>
      </w:divBdr>
    </w:div>
    <w:div w:id="62526480">
      <w:bodyDiv w:val="1"/>
      <w:marLeft w:val="0"/>
      <w:marRight w:val="0"/>
      <w:marTop w:val="0"/>
      <w:marBottom w:val="0"/>
      <w:divBdr>
        <w:top w:val="none" w:sz="0" w:space="0" w:color="auto"/>
        <w:left w:val="none" w:sz="0" w:space="0" w:color="auto"/>
        <w:bottom w:val="none" w:sz="0" w:space="0" w:color="auto"/>
        <w:right w:val="none" w:sz="0" w:space="0" w:color="auto"/>
      </w:divBdr>
    </w:div>
    <w:div w:id="63645115">
      <w:bodyDiv w:val="1"/>
      <w:marLeft w:val="0"/>
      <w:marRight w:val="0"/>
      <w:marTop w:val="0"/>
      <w:marBottom w:val="0"/>
      <w:divBdr>
        <w:top w:val="none" w:sz="0" w:space="0" w:color="auto"/>
        <w:left w:val="none" w:sz="0" w:space="0" w:color="auto"/>
        <w:bottom w:val="none" w:sz="0" w:space="0" w:color="auto"/>
        <w:right w:val="none" w:sz="0" w:space="0" w:color="auto"/>
      </w:divBdr>
    </w:div>
    <w:div w:id="66584620">
      <w:bodyDiv w:val="1"/>
      <w:marLeft w:val="0"/>
      <w:marRight w:val="0"/>
      <w:marTop w:val="0"/>
      <w:marBottom w:val="0"/>
      <w:divBdr>
        <w:top w:val="none" w:sz="0" w:space="0" w:color="auto"/>
        <w:left w:val="none" w:sz="0" w:space="0" w:color="auto"/>
        <w:bottom w:val="none" w:sz="0" w:space="0" w:color="auto"/>
        <w:right w:val="none" w:sz="0" w:space="0" w:color="auto"/>
      </w:divBdr>
    </w:div>
    <w:div w:id="71709026">
      <w:bodyDiv w:val="1"/>
      <w:marLeft w:val="0"/>
      <w:marRight w:val="0"/>
      <w:marTop w:val="0"/>
      <w:marBottom w:val="0"/>
      <w:divBdr>
        <w:top w:val="none" w:sz="0" w:space="0" w:color="auto"/>
        <w:left w:val="none" w:sz="0" w:space="0" w:color="auto"/>
        <w:bottom w:val="none" w:sz="0" w:space="0" w:color="auto"/>
        <w:right w:val="none" w:sz="0" w:space="0" w:color="auto"/>
      </w:divBdr>
    </w:div>
    <w:div w:id="76637038">
      <w:bodyDiv w:val="1"/>
      <w:marLeft w:val="0"/>
      <w:marRight w:val="0"/>
      <w:marTop w:val="0"/>
      <w:marBottom w:val="0"/>
      <w:divBdr>
        <w:top w:val="none" w:sz="0" w:space="0" w:color="auto"/>
        <w:left w:val="none" w:sz="0" w:space="0" w:color="auto"/>
        <w:bottom w:val="none" w:sz="0" w:space="0" w:color="auto"/>
        <w:right w:val="none" w:sz="0" w:space="0" w:color="auto"/>
      </w:divBdr>
    </w:div>
    <w:div w:id="86342066">
      <w:bodyDiv w:val="1"/>
      <w:marLeft w:val="0"/>
      <w:marRight w:val="0"/>
      <w:marTop w:val="0"/>
      <w:marBottom w:val="0"/>
      <w:divBdr>
        <w:top w:val="none" w:sz="0" w:space="0" w:color="auto"/>
        <w:left w:val="none" w:sz="0" w:space="0" w:color="auto"/>
        <w:bottom w:val="none" w:sz="0" w:space="0" w:color="auto"/>
        <w:right w:val="none" w:sz="0" w:space="0" w:color="auto"/>
      </w:divBdr>
    </w:div>
    <w:div w:id="90050464">
      <w:bodyDiv w:val="1"/>
      <w:marLeft w:val="0"/>
      <w:marRight w:val="0"/>
      <w:marTop w:val="0"/>
      <w:marBottom w:val="0"/>
      <w:divBdr>
        <w:top w:val="none" w:sz="0" w:space="0" w:color="auto"/>
        <w:left w:val="none" w:sz="0" w:space="0" w:color="auto"/>
        <w:bottom w:val="none" w:sz="0" w:space="0" w:color="auto"/>
        <w:right w:val="none" w:sz="0" w:space="0" w:color="auto"/>
      </w:divBdr>
    </w:div>
    <w:div w:id="110705156">
      <w:bodyDiv w:val="1"/>
      <w:marLeft w:val="0"/>
      <w:marRight w:val="0"/>
      <w:marTop w:val="0"/>
      <w:marBottom w:val="0"/>
      <w:divBdr>
        <w:top w:val="none" w:sz="0" w:space="0" w:color="auto"/>
        <w:left w:val="none" w:sz="0" w:space="0" w:color="auto"/>
        <w:bottom w:val="none" w:sz="0" w:space="0" w:color="auto"/>
        <w:right w:val="none" w:sz="0" w:space="0" w:color="auto"/>
      </w:divBdr>
    </w:div>
    <w:div w:id="112142511">
      <w:bodyDiv w:val="1"/>
      <w:marLeft w:val="0"/>
      <w:marRight w:val="0"/>
      <w:marTop w:val="0"/>
      <w:marBottom w:val="0"/>
      <w:divBdr>
        <w:top w:val="none" w:sz="0" w:space="0" w:color="auto"/>
        <w:left w:val="none" w:sz="0" w:space="0" w:color="auto"/>
        <w:bottom w:val="none" w:sz="0" w:space="0" w:color="auto"/>
        <w:right w:val="none" w:sz="0" w:space="0" w:color="auto"/>
      </w:divBdr>
    </w:div>
    <w:div w:id="123160051">
      <w:bodyDiv w:val="1"/>
      <w:marLeft w:val="0"/>
      <w:marRight w:val="0"/>
      <w:marTop w:val="0"/>
      <w:marBottom w:val="0"/>
      <w:divBdr>
        <w:top w:val="none" w:sz="0" w:space="0" w:color="auto"/>
        <w:left w:val="none" w:sz="0" w:space="0" w:color="auto"/>
        <w:bottom w:val="none" w:sz="0" w:space="0" w:color="auto"/>
        <w:right w:val="none" w:sz="0" w:space="0" w:color="auto"/>
      </w:divBdr>
    </w:div>
    <w:div w:id="125634516">
      <w:bodyDiv w:val="1"/>
      <w:marLeft w:val="0"/>
      <w:marRight w:val="0"/>
      <w:marTop w:val="0"/>
      <w:marBottom w:val="0"/>
      <w:divBdr>
        <w:top w:val="none" w:sz="0" w:space="0" w:color="auto"/>
        <w:left w:val="none" w:sz="0" w:space="0" w:color="auto"/>
        <w:bottom w:val="none" w:sz="0" w:space="0" w:color="auto"/>
        <w:right w:val="none" w:sz="0" w:space="0" w:color="auto"/>
      </w:divBdr>
    </w:div>
    <w:div w:id="127627296">
      <w:bodyDiv w:val="1"/>
      <w:marLeft w:val="0"/>
      <w:marRight w:val="0"/>
      <w:marTop w:val="0"/>
      <w:marBottom w:val="0"/>
      <w:divBdr>
        <w:top w:val="none" w:sz="0" w:space="0" w:color="auto"/>
        <w:left w:val="none" w:sz="0" w:space="0" w:color="auto"/>
        <w:bottom w:val="none" w:sz="0" w:space="0" w:color="auto"/>
        <w:right w:val="none" w:sz="0" w:space="0" w:color="auto"/>
      </w:divBdr>
    </w:div>
    <w:div w:id="133646727">
      <w:bodyDiv w:val="1"/>
      <w:marLeft w:val="0"/>
      <w:marRight w:val="0"/>
      <w:marTop w:val="0"/>
      <w:marBottom w:val="0"/>
      <w:divBdr>
        <w:top w:val="none" w:sz="0" w:space="0" w:color="auto"/>
        <w:left w:val="none" w:sz="0" w:space="0" w:color="auto"/>
        <w:bottom w:val="none" w:sz="0" w:space="0" w:color="auto"/>
        <w:right w:val="none" w:sz="0" w:space="0" w:color="auto"/>
      </w:divBdr>
    </w:div>
    <w:div w:id="134834687">
      <w:bodyDiv w:val="1"/>
      <w:marLeft w:val="0"/>
      <w:marRight w:val="0"/>
      <w:marTop w:val="0"/>
      <w:marBottom w:val="0"/>
      <w:divBdr>
        <w:top w:val="none" w:sz="0" w:space="0" w:color="auto"/>
        <w:left w:val="none" w:sz="0" w:space="0" w:color="auto"/>
        <w:bottom w:val="none" w:sz="0" w:space="0" w:color="auto"/>
        <w:right w:val="none" w:sz="0" w:space="0" w:color="auto"/>
      </w:divBdr>
    </w:div>
    <w:div w:id="145048095">
      <w:bodyDiv w:val="1"/>
      <w:marLeft w:val="0"/>
      <w:marRight w:val="0"/>
      <w:marTop w:val="0"/>
      <w:marBottom w:val="0"/>
      <w:divBdr>
        <w:top w:val="none" w:sz="0" w:space="0" w:color="auto"/>
        <w:left w:val="none" w:sz="0" w:space="0" w:color="auto"/>
        <w:bottom w:val="none" w:sz="0" w:space="0" w:color="auto"/>
        <w:right w:val="none" w:sz="0" w:space="0" w:color="auto"/>
      </w:divBdr>
    </w:div>
    <w:div w:id="146017603">
      <w:bodyDiv w:val="1"/>
      <w:marLeft w:val="0"/>
      <w:marRight w:val="0"/>
      <w:marTop w:val="0"/>
      <w:marBottom w:val="0"/>
      <w:divBdr>
        <w:top w:val="none" w:sz="0" w:space="0" w:color="auto"/>
        <w:left w:val="none" w:sz="0" w:space="0" w:color="auto"/>
        <w:bottom w:val="none" w:sz="0" w:space="0" w:color="auto"/>
        <w:right w:val="none" w:sz="0" w:space="0" w:color="auto"/>
      </w:divBdr>
    </w:div>
    <w:div w:id="149714328">
      <w:bodyDiv w:val="1"/>
      <w:marLeft w:val="0"/>
      <w:marRight w:val="0"/>
      <w:marTop w:val="0"/>
      <w:marBottom w:val="0"/>
      <w:divBdr>
        <w:top w:val="none" w:sz="0" w:space="0" w:color="auto"/>
        <w:left w:val="none" w:sz="0" w:space="0" w:color="auto"/>
        <w:bottom w:val="none" w:sz="0" w:space="0" w:color="auto"/>
        <w:right w:val="none" w:sz="0" w:space="0" w:color="auto"/>
      </w:divBdr>
    </w:div>
    <w:div w:id="151066717">
      <w:bodyDiv w:val="1"/>
      <w:marLeft w:val="0"/>
      <w:marRight w:val="0"/>
      <w:marTop w:val="0"/>
      <w:marBottom w:val="0"/>
      <w:divBdr>
        <w:top w:val="none" w:sz="0" w:space="0" w:color="auto"/>
        <w:left w:val="none" w:sz="0" w:space="0" w:color="auto"/>
        <w:bottom w:val="none" w:sz="0" w:space="0" w:color="auto"/>
        <w:right w:val="none" w:sz="0" w:space="0" w:color="auto"/>
      </w:divBdr>
    </w:div>
    <w:div w:id="160432836">
      <w:bodyDiv w:val="1"/>
      <w:marLeft w:val="0"/>
      <w:marRight w:val="0"/>
      <w:marTop w:val="0"/>
      <w:marBottom w:val="0"/>
      <w:divBdr>
        <w:top w:val="none" w:sz="0" w:space="0" w:color="auto"/>
        <w:left w:val="none" w:sz="0" w:space="0" w:color="auto"/>
        <w:bottom w:val="none" w:sz="0" w:space="0" w:color="auto"/>
        <w:right w:val="none" w:sz="0" w:space="0" w:color="auto"/>
      </w:divBdr>
    </w:div>
    <w:div w:id="165022518">
      <w:bodyDiv w:val="1"/>
      <w:marLeft w:val="0"/>
      <w:marRight w:val="0"/>
      <w:marTop w:val="0"/>
      <w:marBottom w:val="0"/>
      <w:divBdr>
        <w:top w:val="none" w:sz="0" w:space="0" w:color="auto"/>
        <w:left w:val="none" w:sz="0" w:space="0" w:color="auto"/>
        <w:bottom w:val="none" w:sz="0" w:space="0" w:color="auto"/>
        <w:right w:val="none" w:sz="0" w:space="0" w:color="auto"/>
      </w:divBdr>
    </w:div>
    <w:div w:id="166214575">
      <w:bodyDiv w:val="1"/>
      <w:marLeft w:val="0"/>
      <w:marRight w:val="0"/>
      <w:marTop w:val="0"/>
      <w:marBottom w:val="0"/>
      <w:divBdr>
        <w:top w:val="none" w:sz="0" w:space="0" w:color="auto"/>
        <w:left w:val="none" w:sz="0" w:space="0" w:color="auto"/>
        <w:bottom w:val="none" w:sz="0" w:space="0" w:color="auto"/>
        <w:right w:val="none" w:sz="0" w:space="0" w:color="auto"/>
      </w:divBdr>
    </w:div>
    <w:div w:id="173806279">
      <w:bodyDiv w:val="1"/>
      <w:marLeft w:val="0"/>
      <w:marRight w:val="0"/>
      <w:marTop w:val="0"/>
      <w:marBottom w:val="0"/>
      <w:divBdr>
        <w:top w:val="none" w:sz="0" w:space="0" w:color="auto"/>
        <w:left w:val="none" w:sz="0" w:space="0" w:color="auto"/>
        <w:bottom w:val="none" w:sz="0" w:space="0" w:color="auto"/>
        <w:right w:val="none" w:sz="0" w:space="0" w:color="auto"/>
      </w:divBdr>
    </w:div>
    <w:div w:id="174923874">
      <w:bodyDiv w:val="1"/>
      <w:marLeft w:val="0"/>
      <w:marRight w:val="0"/>
      <w:marTop w:val="0"/>
      <w:marBottom w:val="0"/>
      <w:divBdr>
        <w:top w:val="none" w:sz="0" w:space="0" w:color="auto"/>
        <w:left w:val="none" w:sz="0" w:space="0" w:color="auto"/>
        <w:bottom w:val="none" w:sz="0" w:space="0" w:color="auto"/>
        <w:right w:val="none" w:sz="0" w:space="0" w:color="auto"/>
      </w:divBdr>
    </w:div>
    <w:div w:id="188420118">
      <w:bodyDiv w:val="1"/>
      <w:marLeft w:val="0"/>
      <w:marRight w:val="0"/>
      <w:marTop w:val="0"/>
      <w:marBottom w:val="0"/>
      <w:divBdr>
        <w:top w:val="none" w:sz="0" w:space="0" w:color="auto"/>
        <w:left w:val="none" w:sz="0" w:space="0" w:color="auto"/>
        <w:bottom w:val="none" w:sz="0" w:space="0" w:color="auto"/>
        <w:right w:val="none" w:sz="0" w:space="0" w:color="auto"/>
      </w:divBdr>
    </w:div>
    <w:div w:id="191891172">
      <w:bodyDiv w:val="1"/>
      <w:marLeft w:val="0"/>
      <w:marRight w:val="0"/>
      <w:marTop w:val="0"/>
      <w:marBottom w:val="0"/>
      <w:divBdr>
        <w:top w:val="none" w:sz="0" w:space="0" w:color="auto"/>
        <w:left w:val="none" w:sz="0" w:space="0" w:color="auto"/>
        <w:bottom w:val="none" w:sz="0" w:space="0" w:color="auto"/>
        <w:right w:val="none" w:sz="0" w:space="0" w:color="auto"/>
      </w:divBdr>
    </w:div>
    <w:div w:id="197160602">
      <w:bodyDiv w:val="1"/>
      <w:marLeft w:val="0"/>
      <w:marRight w:val="0"/>
      <w:marTop w:val="0"/>
      <w:marBottom w:val="0"/>
      <w:divBdr>
        <w:top w:val="none" w:sz="0" w:space="0" w:color="auto"/>
        <w:left w:val="none" w:sz="0" w:space="0" w:color="auto"/>
        <w:bottom w:val="none" w:sz="0" w:space="0" w:color="auto"/>
        <w:right w:val="none" w:sz="0" w:space="0" w:color="auto"/>
      </w:divBdr>
    </w:div>
    <w:div w:id="207882453">
      <w:bodyDiv w:val="1"/>
      <w:marLeft w:val="0"/>
      <w:marRight w:val="0"/>
      <w:marTop w:val="0"/>
      <w:marBottom w:val="0"/>
      <w:divBdr>
        <w:top w:val="none" w:sz="0" w:space="0" w:color="auto"/>
        <w:left w:val="none" w:sz="0" w:space="0" w:color="auto"/>
        <w:bottom w:val="none" w:sz="0" w:space="0" w:color="auto"/>
        <w:right w:val="none" w:sz="0" w:space="0" w:color="auto"/>
      </w:divBdr>
    </w:div>
    <w:div w:id="212887200">
      <w:bodyDiv w:val="1"/>
      <w:marLeft w:val="0"/>
      <w:marRight w:val="0"/>
      <w:marTop w:val="0"/>
      <w:marBottom w:val="0"/>
      <w:divBdr>
        <w:top w:val="none" w:sz="0" w:space="0" w:color="auto"/>
        <w:left w:val="none" w:sz="0" w:space="0" w:color="auto"/>
        <w:bottom w:val="none" w:sz="0" w:space="0" w:color="auto"/>
        <w:right w:val="none" w:sz="0" w:space="0" w:color="auto"/>
      </w:divBdr>
    </w:div>
    <w:div w:id="212932067">
      <w:bodyDiv w:val="1"/>
      <w:marLeft w:val="0"/>
      <w:marRight w:val="0"/>
      <w:marTop w:val="0"/>
      <w:marBottom w:val="0"/>
      <w:divBdr>
        <w:top w:val="none" w:sz="0" w:space="0" w:color="auto"/>
        <w:left w:val="none" w:sz="0" w:space="0" w:color="auto"/>
        <w:bottom w:val="none" w:sz="0" w:space="0" w:color="auto"/>
        <w:right w:val="none" w:sz="0" w:space="0" w:color="auto"/>
      </w:divBdr>
    </w:div>
    <w:div w:id="215094708">
      <w:bodyDiv w:val="1"/>
      <w:marLeft w:val="0"/>
      <w:marRight w:val="0"/>
      <w:marTop w:val="0"/>
      <w:marBottom w:val="0"/>
      <w:divBdr>
        <w:top w:val="none" w:sz="0" w:space="0" w:color="auto"/>
        <w:left w:val="none" w:sz="0" w:space="0" w:color="auto"/>
        <w:bottom w:val="none" w:sz="0" w:space="0" w:color="auto"/>
        <w:right w:val="none" w:sz="0" w:space="0" w:color="auto"/>
      </w:divBdr>
    </w:div>
    <w:div w:id="223637177">
      <w:bodyDiv w:val="1"/>
      <w:marLeft w:val="0"/>
      <w:marRight w:val="0"/>
      <w:marTop w:val="0"/>
      <w:marBottom w:val="0"/>
      <w:divBdr>
        <w:top w:val="none" w:sz="0" w:space="0" w:color="auto"/>
        <w:left w:val="none" w:sz="0" w:space="0" w:color="auto"/>
        <w:bottom w:val="none" w:sz="0" w:space="0" w:color="auto"/>
        <w:right w:val="none" w:sz="0" w:space="0" w:color="auto"/>
      </w:divBdr>
    </w:div>
    <w:div w:id="226427099">
      <w:bodyDiv w:val="1"/>
      <w:marLeft w:val="0"/>
      <w:marRight w:val="0"/>
      <w:marTop w:val="0"/>
      <w:marBottom w:val="0"/>
      <w:divBdr>
        <w:top w:val="none" w:sz="0" w:space="0" w:color="auto"/>
        <w:left w:val="none" w:sz="0" w:space="0" w:color="auto"/>
        <w:bottom w:val="none" w:sz="0" w:space="0" w:color="auto"/>
        <w:right w:val="none" w:sz="0" w:space="0" w:color="auto"/>
      </w:divBdr>
    </w:div>
    <w:div w:id="226452424">
      <w:bodyDiv w:val="1"/>
      <w:marLeft w:val="0"/>
      <w:marRight w:val="0"/>
      <w:marTop w:val="0"/>
      <w:marBottom w:val="0"/>
      <w:divBdr>
        <w:top w:val="none" w:sz="0" w:space="0" w:color="auto"/>
        <w:left w:val="none" w:sz="0" w:space="0" w:color="auto"/>
        <w:bottom w:val="none" w:sz="0" w:space="0" w:color="auto"/>
        <w:right w:val="none" w:sz="0" w:space="0" w:color="auto"/>
      </w:divBdr>
    </w:div>
    <w:div w:id="230238031">
      <w:bodyDiv w:val="1"/>
      <w:marLeft w:val="0"/>
      <w:marRight w:val="0"/>
      <w:marTop w:val="0"/>
      <w:marBottom w:val="0"/>
      <w:divBdr>
        <w:top w:val="none" w:sz="0" w:space="0" w:color="auto"/>
        <w:left w:val="none" w:sz="0" w:space="0" w:color="auto"/>
        <w:bottom w:val="none" w:sz="0" w:space="0" w:color="auto"/>
        <w:right w:val="none" w:sz="0" w:space="0" w:color="auto"/>
      </w:divBdr>
    </w:div>
    <w:div w:id="231933460">
      <w:bodyDiv w:val="1"/>
      <w:marLeft w:val="0"/>
      <w:marRight w:val="0"/>
      <w:marTop w:val="0"/>
      <w:marBottom w:val="0"/>
      <w:divBdr>
        <w:top w:val="none" w:sz="0" w:space="0" w:color="auto"/>
        <w:left w:val="none" w:sz="0" w:space="0" w:color="auto"/>
        <w:bottom w:val="none" w:sz="0" w:space="0" w:color="auto"/>
        <w:right w:val="none" w:sz="0" w:space="0" w:color="auto"/>
      </w:divBdr>
    </w:div>
    <w:div w:id="239600888">
      <w:bodyDiv w:val="1"/>
      <w:marLeft w:val="0"/>
      <w:marRight w:val="0"/>
      <w:marTop w:val="0"/>
      <w:marBottom w:val="0"/>
      <w:divBdr>
        <w:top w:val="none" w:sz="0" w:space="0" w:color="auto"/>
        <w:left w:val="none" w:sz="0" w:space="0" w:color="auto"/>
        <w:bottom w:val="none" w:sz="0" w:space="0" w:color="auto"/>
        <w:right w:val="none" w:sz="0" w:space="0" w:color="auto"/>
      </w:divBdr>
    </w:div>
    <w:div w:id="246307484">
      <w:bodyDiv w:val="1"/>
      <w:marLeft w:val="0"/>
      <w:marRight w:val="0"/>
      <w:marTop w:val="0"/>
      <w:marBottom w:val="0"/>
      <w:divBdr>
        <w:top w:val="none" w:sz="0" w:space="0" w:color="auto"/>
        <w:left w:val="none" w:sz="0" w:space="0" w:color="auto"/>
        <w:bottom w:val="none" w:sz="0" w:space="0" w:color="auto"/>
        <w:right w:val="none" w:sz="0" w:space="0" w:color="auto"/>
      </w:divBdr>
    </w:div>
    <w:div w:id="247809212">
      <w:bodyDiv w:val="1"/>
      <w:marLeft w:val="0"/>
      <w:marRight w:val="0"/>
      <w:marTop w:val="0"/>
      <w:marBottom w:val="0"/>
      <w:divBdr>
        <w:top w:val="none" w:sz="0" w:space="0" w:color="auto"/>
        <w:left w:val="none" w:sz="0" w:space="0" w:color="auto"/>
        <w:bottom w:val="none" w:sz="0" w:space="0" w:color="auto"/>
        <w:right w:val="none" w:sz="0" w:space="0" w:color="auto"/>
      </w:divBdr>
    </w:div>
    <w:div w:id="258103374">
      <w:bodyDiv w:val="1"/>
      <w:marLeft w:val="0"/>
      <w:marRight w:val="0"/>
      <w:marTop w:val="0"/>
      <w:marBottom w:val="0"/>
      <w:divBdr>
        <w:top w:val="none" w:sz="0" w:space="0" w:color="auto"/>
        <w:left w:val="none" w:sz="0" w:space="0" w:color="auto"/>
        <w:bottom w:val="none" w:sz="0" w:space="0" w:color="auto"/>
        <w:right w:val="none" w:sz="0" w:space="0" w:color="auto"/>
      </w:divBdr>
    </w:div>
    <w:div w:id="260070941">
      <w:bodyDiv w:val="1"/>
      <w:marLeft w:val="0"/>
      <w:marRight w:val="0"/>
      <w:marTop w:val="0"/>
      <w:marBottom w:val="0"/>
      <w:divBdr>
        <w:top w:val="none" w:sz="0" w:space="0" w:color="auto"/>
        <w:left w:val="none" w:sz="0" w:space="0" w:color="auto"/>
        <w:bottom w:val="none" w:sz="0" w:space="0" w:color="auto"/>
        <w:right w:val="none" w:sz="0" w:space="0" w:color="auto"/>
      </w:divBdr>
    </w:div>
    <w:div w:id="261109510">
      <w:bodyDiv w:val="1"/>
      <w:marLeft w:val="0"/>
      <w:marRight w:val="0"/>
      <w:marTop w:val="0"/>
      <w:marBottom w:val="0"/>
      <w:divBdr>
        <w:top w:val="none" w:sz="0" w:space="0" w:color="auto"/>
        <w:left w:val="none" w:sz="0" w:space="0" w:color="auto"/>
        <w:bottom w:val="none" w:sz="0" w:space="0" w:color="auto"/>
        <w:right w:val="none" w:sz="0" w:space="0" w:color="auto"/>
      </w:divBdr>
    </w:div>
    <w:div w:id="268322386">
      <w:bodyDiv w:val="1"/>
      <w:marLeft w:val="0"/>
      <w:marRight w:val="0"/>
      <w:marTop w:val="0"/>
      <w:marBottom w:val="0"/>
      <w:divBdr>
        <w:top w:val="none" w:sz="0" w:space="0" w:color="auto"/>
        <w:left w:val="none" w:sz="0" w:space="0" w:color="auto"/>
        <w:bottom w:val="none" w:sz="0" w:space="0" w:color="auto"/>
        <w:right w:val="none" w:sz="0" w:space="0" w:color="auto"/>
      </w:divBdr>
    </w:div>
    <w:div w:id="271591896">
      <w:bodyDiv w:val="1"/>
      <w:marLeft w:val="0"/>
      <w:marRight w:val="0"/>
      <w:marTop w:val="0"/>
      <w:marBottom w:val="0"/>
      <w:divBdr>
        <w:top w:val="none" w:sz="0" w:space="0" w:color="auto"/>
        <w:left w:val="none" w:sz="0" w:space="0" w:color="auto"/>
        <w:bottom w:val="none" w:sz="0" w:space="0" w:color="auto"/>
        <w:right w:val="none" w:sz="0" w:space="0" w:color="auto"/>
      </w:divBdr>
      <w:divsChild>
        <w:div w:id="474643618">
          <w:marLeft w:val="0"/>
          <w:marRight w:val="0"/>
          <w:marTop w:val="0"/>
          <w:marBottom w:val="0"/>
          <w:divBdr>
            <w:top w:val="none" w:sz="0" w:space="0" w:color="auto"/>
            <w:left w:val="none" w:sz="0" w:space="0" w:color="auto"/>
            <w:bottom w:val="none" w:sz="0" w:space="0" w:color="auto"/>
            <w:right w:val="none" w:sz="0" w:space="0" w:color="auto"/>
          </w:divBdr>
          <w:divsChild>
            <w:div w:id="763108278">
              <w:marLeft w:val="0"/>
              <w:marRight w:val="0"/>
              <w:marTop w:val="0"/>
              <w:marBottom w:val="0"/>
              <w:divBdr>
                <w:top w:val="none" w:sz="0" w:space="0" w:color="auto"/>
                <w:left w:val="none" w:sz="0" w:space="0" w:color="auto"/>
                <w:bottom w:val="none" w:sz="0" w:space="0" w:color="auto"/>
                <w:right w:val="none" w:sz="0" w:space="0" w:color="auto"/>
              </w:divBdr>
            </w:div>
            <w:div w:id="879972972">
              <w:marLeft w:val="0"/>
              <w:marRight w:val="0"/>
              <w:marTop w:val="0"/>
              <w:marBottom w:val="0"/>
              <w:divBdr>
                <w:top w:val="none" w:sz="0" w:space="0" w:color="auto"/>
                <w:left w:val="none" w:sz="0" w:space="0" w:color="auto"/>
                <w:bottom w:val="none" w:sz="0" w:space="0" w:color="auto"/>
                <w:right w:val="none" w:sz="0" w:space="0" w:color="auto"/>
              </w:divBdr>
            </w:div>
            <w:div w:id="210312208">
              <w:marLeft w:val="0"/>
              <w:marRight w:val="0"/>
              <w:marTop w:val="0"/>
              <w:marBottom w:val="0"/>
              <w:divBdr>
                <w:top w:val="none" w:sz="0" w:space="0" w:color="auto"/>
                <w:left w:val="none" w:sz="0" w:space="0" w:color="auto"/>
                <w:bottom w:val="none" w:sz="0" w:space="0" w:color="auto"/>
                <w:right w:val="none" w:sz="0" w:space="0" w:color="auto"/>
              </w:divBdr>
            </w:div>
            <w:div w:id="662123868">
              <w:marLeft w:val="0"/>
              <w:marRight w:val="0"/>
              <w:marTop w:val="0"/>
              <w:marBottom w:val="0"/>
              <w:divBdr>
                <w:top w:val="none" w:sz="0" w:space="0" w:color="auto"/>
                <w:left w:val="none" w:sz="0" w:space="0" w:color="auto"/>
                <w:bottom w:val="none" w:sz="0" w:space="0" w:color="auto"/>
                <w:right w:val="none" w:sz="0" w:space="0" w:color="auto"/>
              </w:divBdr>
            </w:div>
            <w:div w:id="316619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867933">
      <w:bodyDiv w:val="1"/>
      <w:marLeft w:val="0"/>
      <w:marRight w:val="0"/>
      <w:marTop w:val="0"/>
      <w:marBottom w:val="0"/>
      <w:divBdr>
        <w:top w:val="none" w:sz="0" w:space="0" w:color="auto"/>
        <w:left w:val="none" w:sz="0" w:space="0" w:color="auto"/>
        <w:bottom w:val="none" w:sz="0" w:space="0" w:color="auto"/>
        <w:right w:val="none" w:sz="0" w:space="0" w:color="auto"/>
      </w:divBdr>
    </w:div>
    <w:div w:id="276061503">
      <w:bodyDiv w:val="1"/>
      <w:marLeft w:val="0"/>
      <w:marRight w:val="0"/>
      <w:marTop w:val="0"/>
      <w:marBottom w:val="0"/>
      <w:divBdr>
        <w:top w:val="none" w:sz="0" w:space="0" w:color="auto"/>
        <w:left w:val="none" w:sz="0" w:space="0" w:color="auto"/>
        <w:bottom w:val="none" w:sz="0" w:space="0" w:color="auto"/>
        <w:right w:val="none" w:sz="0" w:space="0" w:color="auto"/>
      </w:divBdr>
    </w:div>
    <w:div w:id="279145235">
      <w:bodyDiv w:val="1"/>
      <w:marLeft w:val="0"/>
      <w:marRight w:val="0"/>
      <w:marTop w:val="0"/>
      <w:marBottom w:val="0"/>
      <w:divBdr>
        <w:top w:val="none" w:sz="0" w:space="0" w:color="auto"/>
        <w:left w:val="none" w:sz="0" w:space="0" w:color="auto"/>
        <w:bottom w:val="none" w:sz="0" w:space="0" w:color="auto"/>
        <w:right w:val="none" w:sz="0" w:space="0" w:color="auto"/>
      </w:divBdr>
    </w:div>
    <w:div w:id="285240028">
      <w:bodyDiv w:val="1"/>
      <w:marLeft w:val="0"/>
      <w:marRight w:val="0"/>
      <w:marTop w:val="0"/>
      <w:marBottom w:val="0"/>
      <w:divBdr>
        <w:top w:val="none" w:sz="0" w:space="0" w:color="auto"/>
        <w:left w:val="none" w:sz="0" w:space="0" w:color="auto"/>
        <w:bottom w:val="none" w:sz="0" w:space="0" w:color="auto"/>
        <w:right w:val="none" w:sz="0" w:space="0" w:color="auto"/>
      </w:divBdr>
    </w:div>
    <w:div w:id="285699301">
      <w:bodyDiv w:val="1"/>
      <w:marLeft w:val="0"/>
      <w:marRight w:val="0"/>
      <w:marTop w:val="0"/>
      <w:marBottom w:val="0"/>
      <w:divBdr>
        <w:top w:val="none" w:sz="0" w:space="0" w:color="auto"/>
        <w:left w:val="none" w:sz="0" w:space="0" w:color="auto"/>
        <w:bottom w:val="none" w:sz="0" w:space="0" w:color="auto"/>
        <w:right w:val="none" w:sz="0" w:space="0" w:color="auto"/>
      </w:divBdr>
    </w:div>
    <w:div w:id="287008178">
      <w:bodyDiv w:val="1"/>
      <w:marLeft w:val="0"/>
      <w:marRight w:val="0"/>
      <w:marTop w:val="0"/>
      <w:marBottom w:val="0"/>
      <w:divBdr>
        <w:top w:val="none" w:sz="0" w:space="0" w:color="auto"/>
        <w:left w:val="none" w:sz="0" w:space="0" w:color="auto"/>
        <w:bottom w:val="none" w:sz="0" w:space="0" w:color="auto"/>
        <w:right w:val="none" w:sz="0" w:space="0" w:color="auto"/>
      </w:divBdr>
    </w:div>
    <w:div w:id="299068609">
      <w:bodyDiv w:val="1"/>
      <w:marLeft w:val="0"/>
      <w:marRight w:val="0"/>
      <w:marTop w:val="0"/>
      <w:marBottom w:val="0"/>
      <w:divBdr>
        <w:top w:val="none" w:sz="0" w:space="0" w:color="auto"/>
        <w:left w:val="none" w:sz="0" w:space="0" w:color="auto"/>
        <w:bottom w:val="none" w:sz="0" w:space="0" w:color="auto"/>
        <w:right w:val="none" w:sz="0" w:space="0" w:color="auto"/>
      </w:divBdr>
    </w:div>
    <w:div w:id="302973893">
      <w:bodyDiv w:val="1"/>
      <w:marLeft w:val="0"/>
      <w:marRight w:val="0"/>
      <w:marTop w:val="0"/>
      <w:marBottom w:val="0"/>
      <w:divBdr>
        <w:top w:val="none" w:sz="0" w:space="0" w:color="auto"/>
        <w:left w:val="none" w:sz="0" w:space="0" w:color="auto"/>
        <w:bottom w:val="none" w:sz="0" w:space="0" w:color="auto"/>
        <w:right w:val="none" w:sz="0" w:space="0" w:color="auto"/>
      </w:divBdr>
    </w:div>
    <w:div w:id="303850950">
      <w:bodyDiv w:val="1"/>
      <w:marLeft w:val="0"/>
      <w:marRight w:val="0"/>
      <w:marTop w:val="0"/>
      <w:marBottom w:val="0"/>
      <w:divBdr>
        <w:top w:val="none" w:sz="0" w:space="0" w:color="auto"/>
        <w:left w:val="none" w:sz="0" w:space="0" w:color="auto"/>
        <w:bottom w:val="none" w:sz="0" w:space="0" w:color="auto"/>
        <w:right w:val="none" w:sz="0" w:space="0" w:color="auto"/>
      </w:divBdr>
    </w:div>
    <w:div w:id="305087201">
      <w:bodyDiv w:val="1"/>
      <w:marLeft w:val="0"/>
      <w:marRight w:val="0"/>
      <w:marTop w:val="0"/>
      <w:marBottom w:val="0"/>
      <w:divBdr>
        <w:top w:val="none" w:sz="0" w:space="0" w:color="auto"/>
        <w:left w:val="none" w:sz="0" w:space="0" w:color="auto"/>
        <w:bottom w:val="none" w:sz="0" w:space="0" w:color="auto"/>
        <w:right w:val="none" w:sz="0" w:space="0" w:color="auto"/>
      </w:divBdr>
    </w:div>
    <w:div w:id="314841331">
      <w:bodyDiv w:val="1"/>
      <w:marLeft w:val="0"/>
      <w:marRight w:val="0"/>
      <w:marTop w:val="0"/>
      <w:marBottom w:val="0"/>
      <w:divBdr>
        <w:top w:val="none" w:sz="0" w:space="0" w:color="auto"/>
        <w:left w:val="none" w:sz="0" w:space="0" w:color="auto"/>
        <w:bottom w:val="none" w:sz="0" w:space="0" w:color="auto"/>
        <w:right w:val="none" w:sz="0" w:space="0" w:color="auto"/>
      </w:divBdr>
    </w:div>
    <w:div w:id="317079487">
      <w:bodyDiv w:val="1"/>
      <w:marLeft w:val="0"/>
      <w:marRight w:val="0"/>
      <w:marTop w:val="0"/>
      <w:marBottom w:val="0"/>
      <w:divBdr>
        <w:top w:val="none" w:sz="0" w:space="0" w:color="auto"/>
        <w:left w:val="none" w:sz="0" w:space="0" w:color="auto"/>
        <w:bottom w:val="none" w:sz="0" w:space="0" w:color="auto"/>
        <w:right w:val="none" w:sz="0" w:space="0" w:color="auto"/>
      </w:divBdr>
    </w:div>
    <w:div w:id="323776521">
      <w:bodyDiv w:val="1"/>
      <w:marLeft w:val="0"/>
      <w:marRight w:val="0"/>
      <w:marTop w:val="0"/>
      <w:marBottom w:val="0"/>
      <w:divBdr>
        <w:top w:val="none" w:sz="0" w:space="0" w:color="auto"/>
        <w:left w:val="none" w:sz="0" w:space="0" w:color="auto"/>
        <w:bottom w:val="none" w:sz="0" w:space="0" w:color="auto"/>
        <w:right w:val="none" w:sz="0" w:space="0" w:color="auto"/>
      </w:divBdr>
    </w:div>
    <w:div w:id="327251509">
      <w:bodyDiv w:val="1"/>
      <w:marLeft w:val="0"/>
      <w:marRight w:val="0"/>
      <w:marTop w:val="0"/>
      <w:marBottom w:val="0"/>
      <w:divBdr>
        <w:top w:val="none" w:sz="0" w:space="0" w:color="auto"/>
        <w:left w:val="none" w:sz="0" w:space="0" w:color="auto"/>
        <w:bottom w:val="none" w:sz="0" w:space="0" w:color="auto"/>
        <w:right w:val="none" w:sz="0" w:space="0" w:color="auto"/>
      </w:divBdr>
    </w:div>
    <w:div w:id="331416679">
      <w:bodyDiv w:val="1"/>
      <w:marLeft w:val="0"/>
      <w:marRight w:val="0"/>
      <w:marTop w:val="0"/>
      <w:marBottom w:val="0"/>
      <w:divBdr>
        <w:top w:val="none" w:sz="0" w:space="0" w:color="auto"/>
        <w:left w:val="none" w:sz="0" w:space="0" w:color="auto"/>
        <w:bottom w:val="none" w:sz="0" w:space="0" w:color="auto"/>
        <w:right w:val="none" w:sz="0" w:space="0" w:color="auto"/>
      </w:divBdr>
    </w:div>
    <w:div w:id="338850294">
      <w:bodyDiv w:val="1"/>
      <w:marLeft w:val="0"/>
      <w:marRight w:val="0"/>
      <w:marTop w:val="0"/>
      <w:marBottom w:val="0"/>
      <w:divBdr>
        <w:top w:val="none" w:sz="0" w:space="0" w:color="auto"/>
        <w:left w:val="none" w:sz="0" w:space="0" w:color="auto"/>
        <w:bottom w:val="none" w:sz="0" w:space="0" w:color="auto"/>
        <w:right w:val="none" w:sz="0" w:space="0" w:color="auto"/>
      </w:divBdr>
    </w:div>
    <w:div w:id="340595296">
      <w:bodyDiv w:val="1"/>
      <w:marLeft w:val="0"/>
      <w:marRight w:val="0"/>
      <w:marTop w:val="0"/>
      <w:marBottom w:val="0"/>
      <w:divBdr>
        <w:top w:val="none" w:sz="0" w:space="0" w:color="auto"/>
        <w:left w:val="none" w:sz="0" w:space="0" w:color="auto"/>
        <w:bottom w:val="none" w:sz="0" w:space="0" w:color="auto"/>
        <w:right w:val="none" w:sz="0" w:space="0" w:color="auto"/>
      </w:divBdr>
    </w:div>
    <w:div w:id="344290738">
      <w:bodyDiv w:val="1"/>
      <w:marLeft w:val="0"/>
      <w:marRight w:val="0"/>
      <w:marTop w:val="0"/>
      <w:marBottom w:val="0"/>
      <w:divBdr>
        <w:top w:val="none" w:sz="0" w:space="0" w:color="auto"/>
        <w:left w:val="none" w:sz="0" w:space="0" w:color="auto"/>
        <w:bottom w:val="none" w:sz="0" w:space="0" w:color="auto"/>
        <w:right w:val="none" w:sz="0" w:space="0" w:color="auto"/>
      </w:divBdr>
    </w:div>
    <w:div w:id="349339553">
      <w:bodyDiv w:val="1"/>
      <w:marLeft w:val="0"/>
      <w:marRight w:val="0"/>
      <w:marTop w:val="0"/>
      <w:marBottom w:val="0"/>
      <w:divBdr>
        <w:top w:val="none" w:sz="0" w:space="0" w:color="auto"/>
        <w:left w:val="none" w:sz="0" w:space="0" w:color="auto"/>
        <w:bottom w:val="none" w:sz="0" w:space="0" w:color="auto"/>
        <w:right w:val="none" w:sz="0" w:space="0" w:color="auto"/>
      </w:divBdr>
    </w:div>
    <w:div w:id="350567784">
      <w:bodyDiv w:val="1"/>
      <w:marLeft w:val="0"/>
      <w:marRight w:val="0"/>
      <w:marTop w:val="0"/>
      <w:marBottom w:val="0"/>
      <w:divBdr>
        <w:top w:val="none" w:sz="0" w:space="0" w:color="auto"/>
        <w:left w:val="none" w:sz="0" w:space="0" w:color="auto"/>
        <w:bottom w:val="none" w:sz="0" w:space="0" w:color="auto"/>
        <w:right w:val="none" w:sz="0" w:space="0" w:color="auto"/>
      </w:divBdr>
    </w:div>
    <w:div w:id="365445816">
      <w:bodyDiv w:val="1"/>
      <w:marLeft w:val="0"/>
      <w:marRight w:val="0"/>
      <w:marTop w:val="0"/>
      <w:marBottom w:val="0"/>
      <w:divBdr>
        <w:top w:val="none" w:sz="0" w:space="0" w:color="auto"/>
        <w:left w:val="none" w:sz="0" w:space="0" w:color="auto"/>
        <w:bottom w:val="none" w:sz="0" w:space="0" w:color="auto"/>
        <w:right w:val="none" w:sz="0" w:space="0" w:color="auto"/>
      </w:divBdr>
    </w:div>
    <w:div w:id="375276441">
      <w:bodyDiv w:val="1"/>
      <w:marLeft w:val="0"/>
      <w:marRight w:val="0"/>
      <w:marTop w:val="0"/>
      <w:marBottom w:val="0"/>
      <w:divBdr>
        <w:top w:val="none" w:sz="0" w:space="0" w:color="auto"/>
        <w:left w:val="none" w:sz="0" w:space="0" w:color="auto"/>
        <w:bottom w:val="none" w:sz="0" w:space="0" w:color="auto"/>
        <w:right w:val="none" w:sz="0" w:space="0" w:color="auto"/>
      </w:divBdr>
    </w:div>
    <w:div w:id="375667422">
      <w:bodyDiv w:val="1"/>
      <w:marLeft w:val="0"/>
      <w:marRight w:val="0"/>
      <w:marTop w:val="0"/>
      <w:marBottom w:val="0"/>
      <w:divBdr>
        <w:top w:val="none" w:sz="0" w:space="0" w:color="auto"/>
        <w:left w:val="none" w:sz="0" w:space="0" w:color="auto"/>
        <w:bottom w:val="none" w:sz="0" w:space="0" w:color="auto"/>
        <w:right w:val="none" w:sz="0" w:space="0" w:color="auto"/>
      </w:divBdr>
    </w:div>
    <w:div w:id="393431690">
      <w:bodyDiv w:val="1"/>
      <w:marLeft w:val="0"/>
      <w:marRight w:val="0"/>
      <w:marTop w:val="0"/>
      <w:marBottom w:val="0"/>
      <w:divBdr>
        <w:top w:val="none" w:sz="0" w:space="0" w:color="auto"/>
        <w:left w:val="none" w:sz="0" w:space="0" w:color="auto"/>
        <w:bottom w:val="none" w:sz="0" w:space="0" w:color="auto"/>
        <w:right w:val="none" w:sz="0" w:space="0" w:color="auto"/>
      </w:divBdr>
    </w:div>
    <w:div w:id="397167781">
      <w:bodyDiv w:val="1"/>
      <w:marLeft w:val="0"/>
      <w:marRight w:val="0"/>
      <w:marTop w:val="0"/>
      <w:marBottom w:val="0"/>
      <w:divBdr>
        <w:top w:val="none" w:sz="0" w:space="0" w:color="auto"/>
        <w:left w:val="none" w:sz="0" w:space="0" w:color="auto"/>
        <w:bottom w:val="none" w:sz="0" w:space="0" w:color="auto"/>
        <w:right w:val="none" w:sz="0" w:space="0" w:color="auto"/>
      </w:divBdr>
    </w:div>
    <w:div w:id="400173391">
      <w:bodyDiv w:val="1"/>
      <w:marLeft w:val="0"/>
      <w:marRight w:val="0"/>
      <w:marTop w:val="0"/>
      <w:marBottom w:val="0"/>
      <w:divBdr>
        <w:top w:val="none" w:sz="0" w:space="0" w:color="auto"/>
        <w:left w:val="none" w:sz="0" w:space="0" w:color="auto"/>
        <w:bottom w:val="none" w:sz="0" w:space="0" w:color="auto"/>
        <w:right w:val="none" w:sz="0" w:space="0" w:color="auto"/>
      </w:divBdr>
    </w:div>
    <w:div w:id="400831099">
      <w:bodyDiv w:val="1"/>
      <w:marLeft w:val="0"/>
      <w:marRight w:val="0"/>
      <w:marTop w:val="0"/>
      <w:marBottom w:val="0"/>
      <w:divBdr>
        <w:top w:val="none" w:sz="0" w:space="0" w:color="auto"/>
        <w:left w:val="none" w:sz="0" w:space="0" w:color="auto"/>
        <w:bottom w:val="none" w:sz="0" w:space="0" w:color="auto"/>
        <w:right w:val="none" w:sz="0" w:space="0" w:color="auto"/>
      </w:divBdr>
    </w:div>
    <w:div w:id="413554858">
      <w:bodyDiv w:val="1"/>
      <w:marLeft w:val="0"/>
      <w:marRight w:val="0"/>
      <w:marTop w:val="0"/>
      <w:marBottom w:val="0"/>
      <w:divBdr>
        <w:top w:val="none" w:sz="0" w:space="0" w:color="auto"/>
        <w:left w:val="none" w:sz="0" w:space="0" w:color="auto"/>
        <w:bottom w:val="none" w:sz="0" w:space="0" w:color="auto"/>
        <w:right w:val="none" w:sz="0" w:space="0" w:color="auto"/>
      </w:divBdr>
    </w:div>
    <w:div w:id="417599659">
      <w:bodyDiv w:val="1"/>
      <w:marLeft w:val="0"/>
      <w:marRight w:val="0"/>
      <w:marTop w:val="0"/>
      <w:marBottom w:val="0"/>
      <w:divBdr>
        <w:top w:val="none" w:sz="0" w:space="0" w:color="auto"/>
        <w:left w:val="none" w:sz="0" w:space="0" w:color="auto"/>
        <w:bottom w:val="none" w:sz="0" w:space="0" w:color="auto"/>
        <w:right w:val="none" w:sz="0" w:space="0" w:color="auto"/>
      </w:divBdr>
    </w:div>
    <w:div w:id="421680510">
      <w:bodyDiv w:val="1"/>
      <w:marLeft w:val="0"/>
      <w:marRight w:val="0"/>
      <w:marTop w:val="0"/>
      <w:marBottom w:val="0"/>
      <w:divBdr>
        <w:top w:val="none" w:sz="0" w:space="0" w:color="auto"/>
        <w:left w:val="none" w:sz="0" w:space="0" w:color="auto"/>
        <w:bottom w:val="none" w:sz="0" w:space="0" w:color="auto"/>
        <w:right w:val="none" w:sz="0" w:space="0" w:color="auto"/>
      </w:divBdr>
    </w:div>
    <w:div w:id="421876716">
      <w:bodyDiv w:val="1"/>
      <w:marLeft w:val="0"/>
      <w:marRight w:val="0"/>
      <w:marTop w:val="0"/>
      <w:marBottom w:val="0"/>
      <w:divBdr>
        <w:top w:val="none" w:sz="0" w:space="0" w:color="auto"/>
        <w:left w:val="none" w:sz="0" w:space="0" w:color="auto"/>
        <w:bottom w:val="none" w:sz="0" w:space="0" w:color="auto"/>
        <w:right w:val="none" w:sz="0" w:space="0" w:color="auto"/>
      </w:divBdr>
    </w:div>
    <w:div w:id="427964245">
      <w:bodyDiv w:val="1"/>
      <w:marLeft w:val="0"/>
      <w:marRight w:val="0"/>
      <w:marTop w:val="0"/>
      <w:marBottom w:val="0"/>
      <w:divBdr>
        <w:top w:val="none" w:sz="0" w:space="0" w:color="auto"/>
        <w:left w:val="none" w:sz="0" w:space="0" w:color="auto"/>
        <w:bottom w:val="none" w:sz="0" w:space="0" w:color="auto"/>
        <w:right w:val="none" w:sz="0" w:space="0" w:color="auto"/>
      </w:divBdr>
    </w:div>
    <w:div w:id="428087023">
      <w:bodyDiv w:val="1"/>
      <w:marLeft w:val="0"/>
      <w:marRight w:val="0"/>
      <w:marTop w:val="0"/>
      <w:marBottom w:val="0"/>
      <w:divBdr>
        <w:top w:val="none" w:sz="0" w:space="0" w:color="auto"/>
        <w:left w:val="none" w:sz="0" w:space="0" w:color="auto"/>
        <w:bottom w:val="none" w:sz="0" w:space="0" w:color="auto"/>
        <w:right w:val="none" w:sz="0" w:space="0" w:color="auto"/>
      </w:divBdr>
    </w:div>
    <w:div w:id="435053980">
      <w:bodyDiv w:val="1"/>
      <w:marLeft w:val="0"/>
      <w:marRight w:val="0"/>
      <w:marTop w:val="0"/>
      <w:marBottom w:val="0"/>
      <w:divBdr>
        <w:top w:val="none" w:sz="0" w:space="0" w:color="auto"/>
        <w:left w:val="none" w:sz="0" w:space="0" w:color="auto"/>
        <w:bottom w:val="none" w:sz="0" w:space="0" w:color="auto"/>
        <w:right w:val="none" w:sz="0" w:space="0" w:color="auto"/>
      </w:divBdr>
    </w:div>
    <w:div w:id="436681406">
      <w:bodyDiv w:val="1"/>
      <w:marLeft w:val="0"/>
      <w:marRight w:val="0"/>
      <w:marTop w:val="0"/>
      <w:marBottom w:val="0"/>
      <w:divBdr>
        <w:top w:val="none" w:sz="0" w:space="0" w:color="auto"/>
        <w:left w:val="none" w:sz="0" w:space="0" w:color="auto"/>
        <w:bottom w:val="none" w:sz="0" w:space="0" w:color="auto"/>
        <w:right w:val="none" w:sz="0" w:space="0" w:color="auto"/>
      </w:divBdr>
    </w:div>
    <w:div w:id="436949894">
      <w:bodyDiv w:val="1"/>
      <w:marLeft w:val="0"/>
      <w:marRight w:val="0"/>
      <w:marTop w:val="0"/>
      <w:marBottom w:val="0"/>
      <w:divBdr>
        <w:top w:val="none" w:sz="0" w:space="0" w:color="auto"/>
        <w:left w:val="none" w:sz="0" w:space="0" w:color="auto"/>
        <w:bottom w:val="none" w:sz="0" w:space="0" w:color="auto"/>
        <w:right w:val="none" w:sz="0" w:space="0" w:color="auto"/>
      </w:divBdr>
    </w:div>
    <w:div w:id="441613821">
      <w:bodyDiv w:val="1"/>
      <w:marLeft w:val="0"/>
      <w:marRight w:val="0"/>
      <w:marTop w:val="0"/>
      <w:marBottom w:val="0"/>
      <w:divBdr>
        <w:top w:val="none" w:sz="0" w:space="0" w:color="auto"/>
        <w:left w:val="none" w:sz="0" w:space="0" w:color="auto"/>
        <w:bottom w:val="none" w:sz="0" w:space="0" w:color="auto"/>
        <w:right w:val="none" w:sz="0" w:space="0" w:color="auto"/>
      </w:divBdr>
    </w:div>
    <w:div w:id="442192072">
      <w:bodyDiv w:val="1"/>
      <w:marLeft w:val="0"/>
      <w:marRight w:val="0"/>
      <w:marTop w:val="0"/>
      <w:marBottom w:val="0"/>
      <w:divBdr>
        <w:top w:val="none" w:sz="0" w:space="0" w:color="auto"/>
        <w:left w:val="none" w:sz="0" w:space="0" w:color="auto"/>
        <w:bottom w:val="none" w:sz="0" w:space="0" w:color="auto"/>
        <w:right w:val="none" w:sz="0" w:space="0" w:color="auto"/>
      </w:divBdr>
    </w:div>
    <w:div w:id="449325366">
      <w:bodyDiv w:val="1"/>
      <w:marLeft w:val="0"/>
      <w:marRight w:val="0"/>
      <w:marTop w:val="0"/>
      <w:marBottom w:val="0"/>
      <w:divBdr>
        <w:top w:val="none" w:sz="0" w:space="0" w:color="auto"/>
        <w:left w:val="none" w:sz="0" w:space="0" w:color="auto"/>
        <w:bottom w:val="none" w:sz="0" w:space="0" w:color="auto"/>
        <w:right w:val="none" w:sz="0" w:space="0" w:color="auto"/>
      </w:divBdr>
    </w:div>
    <w:div w:id="453912535">
      <w:bodyDiv w:val="1"/>
      <w:marLeft w:val="0"/>
      <w:marRight w:val="0"/>
      <w:marTop w:val="0"/>
      <w:marBottom w:val="0"/>
      <w:divBdr>
        <w:top w:val="none" w:sz="0" w:space="0" w:color="auto"/>
        <w:left w:val="none" w:sz="0" w:space="0" w:color="auto"/>
        <w:bottom w:val="none" w:sz="0" w:space="0" w:color="auto"/>
        <w:right w:val="none" w:sz="0" w:space="0" w:color="auto"/>
      </w:divBdr>
    </w:div>
    <w:div w:id="454299623">
      <w:bodyDiv w:val="1"/>
      <w:marLeft w:val="0"/>
      <w:marRight w:val="0"/>
      <w:marTop w:val="0"/>
      <w:marBottom w:val="0"/>
      <w:divBdr>
        <w:top w:val="none" w:sz="0" w:space="0" w:color="auto"/>
        <w:left w:val="none" w:sz="0" w:space="0" w:color="auto"/>
        <w:bottom w:val="none" w:sz="0" w:space="0" w:color="auto"/>
        <w:right w:val="none" w:sz="0" w:space="0" w:color="auto"/>
      </w:divBdr>
    </w:div>
    <w:div w:id="457458343">
      <w:bodyDiv w:val="1"/>
      <w:marLeft w:val="0"/>
      <w:marRight w:val="0"/>
      <w:marTop w:val="0"/>
      <w:marBottom w:val="0"/>
      <w:divBdr>
        <w:top w:val="none" w:sz="0" w:space="0" w:color="auto"/>
        <w:left w:val="none" w:sz="0" w:space="0" w:color="auto"/>
        <w:bottom w:val="none" w:sz="0" w:space="0" w:color="auto"/>
        <w:right w:val="none" w:sz="0" w:space="0" w:color="auto"/>
      </w:divBdr>
    </w:div>
    <w:div w:id="464742105">
      <w:bodyDiv w:val="1"/>
      <w:marLeft w:val="0"/>
      <w:marRight w:val="0"/>
      <w:marTop w:val="0"/>
      <w:marBottom w:val="0"/>
      <w:divBdr>
        <w:top w:val="none" w:sz="0" w:space="0" w:color="auto"/>
        <w:left w:val="none" w:sz="0" w:space="0" w:color="auto"/>
        <w:bottom w:val="none" w:sz="0" w:space="0" w:color="auto"/>
        <w:right w:val="none" w:sz="0" w:space="0" w:color="auto"/>
      </w:divBdr>
    </w:div>
    <w:div w:id="465582713">
      <w:bodyDiv w:val="1"/>
      <w:marLeft w:val="0"/>
      <w:marRight w:val="0"/>
      <w:marTop w:val="0"/>
      <w:marBottom w:val="0"/>
      <w:divBdr>
        <w:top w:val="none" w:sz="0" w:space="0" w:color="auto"/>
        <w:left w:val="none" w:sz="0" w:space="0" w:color="auto"/>
        <w:bottom w:val="none" w:sz="0" w:space="0" w:color="auto"/>
        <w:right w:val="none" w:sz="0" w:space="0" w:color="auto"/>
      </w:divBdr>
    </w:div>
    <w:div w:id="466747560">
      <w:bodyDiv w:val="1"/>
      <w:marLeft w:val="0"/>
      <w:marRight w:val="0"/>
      <w:marTop w:val="0"/>
      <w:marBottom w:val="0"/>
      <w:divBdr>
        <w:top w:val="none" w:sz="0" w:space="0" w:color="auto"/>
        <w:left w:val="none" w:sz="0" w:space="0" w:color="auto"/>
        <w:bottom w:val="none" w:sz="0" w:space="0" w:color="auto"/>
        <w:right w:val="none" w:sz="0" w:space="0" w:color="auto"/>
      </w:divBdr>
    </w:div>
    <w:div w:id="480125410">
      <w:bodyDiv w:val="1"/>
      <w:marLeft w:val="0"/>
      <w:marRight w:val="0"/>
      <w:marTop w:val="0"/>
      <w:marBottom w:val="0"/>
      <w:divBdr>
        <w:top w:val="none" w:sz="0" w:space="0" w:color="auto"/>
        <w:left w:val="none" w:sz="0" w:space="0" w:color="auto"/>
        <w:bottom w:val="none" w:sz="0" w:space="0" w:color="auto"/>
        <w:right w:val="none" w:sz="0" w:space="0" w:color="auto"/>
      </w:divBdr>
    </w:div>
    <w:div w:id="480266932">
      <w:bodyDiv w:val="1"/>
      <w:marLeft w:val="0"/>
      <w:marRight w:val="0"/>
      <w:marTop w:val="0"/>
      <w:marBottom w:val="0"/>
      <w:divBdr>
        <w:top w:val="none" w:sz="0" w:space="0" w:color="auto"/>
        <w:left w:val="none" w:sz="0" w:space="0" w:color="auto"/>
        <w:bottom w:val="none" w:sz="0" w:space="0" w:color="auto"/>
        <w:right w:val="none" w:sz="0" w:space="0" w:color="auto"/>
      </w:divBdr>
    </w:div>
    <w:div w:id="483813444">
      <w:bodyDiv w:val="1"/>
      <w:marLeft w:val="0"/>
      <w:marRight w:val="0"/>
      <w:marTop w:val="0"/>
      <w:marBottom w:val="0"/>
      <w:divBdr>
        <w:top w:val="none" w:sz="0" w:space="0" w:color="auto"/>
        <w:left w:val="none" w:sz="0" w:space="0" w:color="auto"/>
        <w:bottom w:val="none" w:sz="0" w:space="0" w:color="auto"/>
        <w:right w:val="none" w:sz="0" w:space="0" w:color="auto"/>
      </w:divBdr>
    </w:div>
    <w:div w:id="485707831">
      <w:bodyDiv w:val="1"/>
      <w:marLeft w:val="0"/>
      <w:marRight w:val="0"/>
      <w:marTop w:val="0"/>
      <w:marBottom w:val="0"/>
      <w:divBdr>
        <w:top w:val="none" w:sz="0" w:space="0" w:color="auto"/>
        <w:left w:val="none" w:sz="0" w:space="0" w:color="auto"/>
        <w:bottom w:val="none" w:sz="0" w:space="0" w:color="auto"/>
        <w:right w:val="none" w:sz="0" w:space="0" w:color="auto"/>
      </w:divBdr>
    </w:div>
    <w:div w:id="492726112">
      <w:bodyDiv w:val="1"/>
      <w:marLeft w:val="0"/>
      <w:marRight w:val="0"/>
      <w:marTop w:val="0"/>
      <w:marBottom w:val="0"/>
      <w:divBdr>
        <w:top w:val="none" w:sz="0" w:space="0" w:color="auto"/>
        <w:left w:val="none" w:sz="0" w:space="0" w:color="auto"/>
        <w:bottom w:val="none" w:sz="0" w:space="0" w:color="auto"/>
        <w:right w:val="none" w:sz="0" w:space="0" w:color="auto"/>
      </w:divBdr>
    </w:div>
    <w:div w:id="503857114">
      <w:bodyDiv w:val="1"/>
      <w:marLeft w:val="0"/>
      <w:marRight w:val="0"/>
      <w:marTop w:val="0"/>
      <w:marBottom w:val="0"/>
      <w:divBdr>
        <w:top w:val="none" w:sz="0" w:space="0" w:color="auto"/>
        <w:left w:val="none" w:sz="0" w:space="0" w:color="auto"/>
        <w:bottom w:val="none" w:sz="0" w:space="0" w:color="auto"/>
        <w:right w:val="none" w:sz="0" w:space="0" w:color="auto"/>
      </w:divBdr>
    </w:div>
    <w:div w:id="504243197">
      <w:bodyDiv w:val="1"/>
      <w:marLeft w:val="0"/>
      <w:marRight w:val="0"/>
      <w:marTop w:val="0"/>
      <w:marBottom w:val="0"/>
      <w:divBdr>
        <w:top w:val="none" w:sz="0" w:space="0" w:color="auto"/>
        <w:left w:val="none" w:sz="0" w:space="0" w:color="auto"/>
        <w:bottom w:val="none" w:sz="0" w:space="0" w:color="auto"/>
        <w:right w:val="none" w:sz="0" w:space="0" w:color="auto"/>
      </w:divBdr>
    </w:div>
    <w:div w:id="505632738">
      <w:bodyDiv w:val="1"/>
      <w:marLeft w:val="0"/>
      <w:marRight w:val="0"/>
      <w:marTop w:val="0"/>
      <w:marBottom w:val="0"/>
      <w:divBdr>
        <w:top w:val="none" w:sz="0" w:space="0" w:color="auto"/>
        <w:left w:val="none" w:sz="0" w:space="0" w:color="auto"/>
        <w:bottom w:val="none" w:sz="0" w:space="0" w:color="auto"/>
        <w:right w:val="none" w:sz="0" w:space="0" w:color="auto"/>
      </w:divBdr>
    </w:div>
    <w:div w:id="512494913">
      <w:bodyDiv w:val="1"/>
      <w:marLeft w:val="0"/>
      <w:marRight w:val="0"/>
      <w:marTop w:val="0"/>
      <w:marBottom w:val="0"/>
      <w:divBdr>
        <w:top w:val="none" w:sz="0" w:space="0" w:color="auto"/>
        <w:left w:val="none" w:sz="0" w:space="0" w:color="auto"/>
        <w:bottom w:val="none" w:sz="0" w:space="0" w:color="auto"/>
        <w:right w:val="none" w:sz="0" w:space="0" w:color="auto"/>
      </w:divBdr>
    </w:div>
    <w:div w:id="513610181">
      <w:bodyDiv w:val="1"/>
      <w:marLeft w:val="0"/>
      <w:marRight w:val="0"/>
      <w:marTop w:val="0"/>
      <w:marBottom w:val="0"/>
      <w:divBdr>
        <w:top w:val="none" w:sz="0" w:space="0" w:color="auto"/>
        <w:left w:val="none" w:sz="0" w:space="0" w:color="auto"/>
        <w:bottom w:val="none" w:sz="0" w:space="0" w:color="auto"/>
        <w:right w:val="none" w:sz="0" w:space="0" w:color="auto"/>
      </w:divBdr>
    </w:div>
    <w:div w:id="515311410">
      <w:bodyDiv w:val="1"/>
      <w:marLeft w:val="0"/>
      <w:marRight w:val="0"/>
      <w:marTop w:val="0"/>
      <w:marBottom w:val="0"/>
      <w:divBdr>
        <w:top w:val="none" w:sz="0" w:space="0" w:color="auto"/>
        <w:left w:val="none" w:sz="0" w:space="0" w:color="auto"/>
        <w:bottom w:val="none" w:sz="0" w:space="0" w:color="auto"/>
        <w:right w:val="none" w:sz="0" w:space="0" w:color="auto"/>
      </w:divBdr>
    </w:div>
    <w:div w:id="519860256">
      <w:bodyDiv w:val="1"/>
      <w:marLeft w:val="0"/>
      <w:marRight w:val="0"/>
      <w:marTop w:val="0"/>
      <w:marBottom w:val="0"/>
      <w:divBdr>
        <w:top w:val="none" w:sz="0" w:space="0" w:color="auto"/>
        <w:left w:val="none" w:sz="0" w:space="0" w:color="auto"/>
        <w:bottom w:val="none" w:sz="0" w:space="0" w:color="auto"/>
        <w:right w:val="none" w:sz="0" w:space="0" w:color="auto"/>
      </w:divBdr>
    </w:div>
    <w:div w:id="520238430">
      <w:bodyDiv w:val="1"/>
      <w:marLeft w:val="0"/>
      <w:marRight w:val="0"/>
      <w:marTop w:val="0"/>
      <w:marBottom w:val="0"/>
      <w:divBdr>
        <w:top w:val="none" w:sz="0" w:space="0" w:color="auto"/>
        <w:left w:val="none" w:sz="0" w:space="0" w:color="auto"/>
        <w:bottom w:val="none" w:sz="0" w:space="0" w:color="auto"/>
        <w:right w:val="none" w:sz="0" w:space="0" w:color="auto"/>
      </w:divBdr>
    </w:div>
    <w:div w:id="520557431">
      <w:bodyDiv w:val="1"/>
      <w:marLeft w:val="0"/>
      <w:marRight w:val="0"/>
      <w:marTop w:val="0"/>
      <w:marBottom w:val="0"/>
      <w:divBdr>
        <w:top w:val="none" w:sz="0" w:space="0" w:color="auto"/>
        <w:left w:val="none" w:sz="0" w:space="0" w:color="auto"/>
        <w:bottom w:val="none" w:sz="0" w:space="0" w:color="auto"/>
        <w:right w:val="none" w:sz="0" w:space="0" w:color="auto"/>
      </w:divBdr>
    </w:div>
    <w:div w:id="521749543">
      <w:bodyDiv w:val="1"/>
      <w:marLeft w:val="0"/>
      <w:marRight w:val="0"/>
      <w:marTop w:val="0"/>
      <w:marBottom w:val="0"/>
      <w:divBdr>
        <w:top w:val="none" w:sz="0" w:space="0" w:color="auto"/>
        <w:left w:val="none" w:sz="0" w:space="0" w:color="auto"/>
        <w:bottom w:val="none" w:sz="0" w:space="0" w:color="auto"/>
        <w:right w:val="none" w:sz="0" w:space="0" w:color="auto"/>
      </w:divBdr>
    </w:div>
    <w:div w:id="524830087">
      <w:bodyDiv w:val="1"/>
      <w:marLeft w:val="0"/>
      <w:marRight w:val="0"/>
      <w:marTop w:val="0"/>
      <w:marBottom w:val="0"/>
      <w:divBdr>
        <w:top w:val="none" w:sz="0" w:space="0" w:color="auto"/>
        <w:left w:val="none" w:sz="0" w:space="0" w:color="auto"/>
        <w:bottom w:val="none" w:sz="0" w:space="0" w:color="auto"/>
        <w:right w:val="none" w:sz="0" w:space="0" w:color="auto"/>
      </w:divBdr>
    </w:div>
    <w:div w:id="531892027">
      <w:bodyDiv w:val="1"/>
      <w:marLeft w:val="0"/>
      <w:marRight w:val="0"/>
      <w:marTop w:val="0"/>
      <w:marBottom w:val="0"/>
      <w:divBdr>
        <w:top w:val="none" w:sz="0" w:space="0" w:color="auto"/>
        <w:left w:val="none" w:sz="0" w:space="0" w:color="auto"/>
        <w:bottom w:val="none" w:sz="0" w:space="0" w:color="auto"/>
        <w:right w:val="none" w:sz="0" w:space="0" w:color="auto"/>
      </w:divBdr>
    </w:div>
    <w:div w:id="535895141">
      <w:bodyDiv w:val="1"/>
      <w:marLeft w:val="0"/>
      <w:marRight w:val="0"/>
      <w:marTop w:val="0"/>
      <w:marBottom w:val="0"/>
      <w:divBdr>
        <w:top w:val="none" w:sz="0" w:space="0" w:color="auto"/>
        <w:left w:val="none" w:sz="0" w:space="0" w:color="auto"/>
        <w:bottom w:val="none" w:sz="0" w:space="0" w:color="auto"/>
        <w:right w:val="none" w:sz="0" w:space="0" w:color="auto"/>
      </w:divBdr>
    </w:div>
    <w:div w:id="560361749">
      <w:bodyDiv w:val="1"/>
      <w:marLeft w:val="0"/>
      <w:marRight w:val="0"/>
      <w:marTop w:val="0"/>
      <w:marBottom w:val="0"/>
      <w:divBdr>
        <w:top w:val="none" w:sz="0" w:space="0" w:color="auto"/>
        <w:left w:val="none" w:sz="0" w:space="0" w:color="auto"/>
        <w:bottom w:val="none" w:sz="0" w:space="0" w:color="auto"/>
        <w:right w:val="none" w:sz="0" w:space="0" w:color="auto"/>
      </w:divBdr>
    </w:div>
    <w:div w:id="565920241">
      <w:bodyDiv w:val="1"/>
      <w:marLeft w:val="0"/>
      <w:marRight w:val="0"/>
      <w:marTop w:val="0"/>
      <w:marBottom w:val="0"/>
      <w:divBdr>
        <w:top w:val="none" w:sz="0" w:space="0" w:color="auto"/>
        <w:left w:val="none" w:sz="0" w:space="0" w:color="auto"/>
        <w:bottom w:val="none" w:sz="0" w:space="0" w:color="auto"/>
        <w:right w:val="none" w:sz="0" w:space="0" w:color="auto"/>
      </w:divBdr>
    </w:div>
    <w:div w:id="566110089">
      <w:bodyDiv w:val="1"/>
      <w:marLeft w:val="0"/>
      <w:marRight w:val="0"/>
      <w:marTop w:val="0"/>
      <w:marBottom w:val="0"/>
      <w:divBdr>
        <w:top w:val="none" w:sz="0" w:space="0" w:color="auto"/>
        <w:left w:val="none" w:sz="0" w:space="0" w:color="auto"/>
        <w:bottom w:val="none" w:sz="0" w:space="0" w:color="auto"/>
        <w:right w:val="none" w:sz="0" w:space="0" w:color="auto"/>
      </w:divBdr>
      <w:divsChild>
        <w:div w:id="319962557">
          <w:marLeft w:val="0"/>
          <w:marRight w:val="0"/>
          <w:marTop w:val="0"/>
          <w:marBottom w:val="0"/>
          <w:divBdr>
            <w:top w:val="none" w:sz="0" w:space="0" w:color="auto"/>
            <w:left w:val="none" w:sz="0" w:space="0" w:color="auto"/>
            <w:bottom w:val="none" w:sz="0" w:space="0" w:color="auto"/>
            <w:right w:val="none" w:sz="0" w:space="0" w:color="auto"/>
          </w:divBdr>
          <w:divsChild>
            <w:div w:id="1274747567">
              <w:marLeft w:val="0"/>
              <w:marRight w:val="0"/>
              <w:marTop w:val="0"/>
              <w:marBottom w:val="0"/>
              <w:divBdr>
                <w:top w:val="none" w:sz="0" w:space="0" w:color="auto"/>
                <w:left w:val="none" w:sz="0" w:space="0" w:color="auto"/>
                <w:bottom w:val="none" w:sz="0" w:space="0" w:color="auto"/>
                <w:right w:val="none" w:sz="0" w:space="0" w:color="auto"/>
              </w:divBdr>
            </w:div>
            <w:div w:id="1263492018">
              <w:marLeft w:val="0"/>
              <w:marRight w:val="0"/>
              <w:marTop w:val="0"/>
              <w:marBottom w:val="0"/>
              <w:divBdr>
                <w:top w:val="none" w:sz="0" w:space="0" w:color="auto"/>
                <w:left w:val="none" w:sz="0" w:space="0" w:color="auto"/>
                <w:bottom w:val="none" w:sz="0" w:space="0" w:color="auto"/>
                <w:right w:val="none" w:sz="0" w:space="0" w:color="auto"/>
              </w:divBdr>
            </w:div>
            <w:div w:id="1752310418">
              <w:marLeft w:val="0"/>
              <w:marRight w:val="0"/>
              <w:marTop w:val="0"/>
              <w:marBottom w:val="0"/>
              <w:divBdr>
                <w:top w:val="none" w:sz="0" w:space="0" w:color="auto"/>
                <w:left w:val="none" w:sz="0" w:space="0" w:color="auto"/>
                <w:bottom w:val="none" w:sz="0" w:space="0" w:color="auto"/>
                <w:right w:val="none" w:sz="0" w:space="0" w:color="auto"/>
              </w:divBdr>
            </w:div>
            <w:div w:id="1074814128">
              <w:marLeft w:val="0"/>
              <w:marRight w:val="0"/>
              <w:marTop w:val="0"/>
              <w:marBottom w:val="0"/>
              <w:divBdr>
                <w:top w:val="none" w:sz="0" w:space="0" w:color="auto"/>
                <w:left w:val="none" w:sz="0" w:space="0" w:color="auto"/>
                <w:bottom w:val="none" w:sz="0" w:space="0" w:color="auto"/>
                <w:right w:val="none" w:sz="0" w:space="0" w:color="auto"/>
              </w:divBdr>
            </w:div>
            <w:div w:id="1726879158">
              <w:marLeft w:val="0"/>
              <w:marRight w:val="0"/>
              <w:marTop w:val="0"/>
              <w:marBottom w:val="0"/>
              <w:divBdr>
                <w:top w:val="none" w:sz="0" w:space="0" w:color="auto"/>
                <w:left w:val="none" w:sz="0" w:space="0" w:color="auto"/>
                <w:bottom w:val="none" w:sz="0" w:space="0" w:color="auto"/>
                <w:right w:val="none" w:sz="0" w:space="0" w:color="auto"/>
              </w:divBdr>
            </w:div>
            <w:div w:id="52119441">
              <w:marLeft w:val="0"/>
              <w:marRight w:val="0"/>
              <w:marTop w:val="0"/>
              <w:marBottom w:val="0"/>
              <w:divBdr>
                <w:top w:val="none" w:sz="0" w:space="0" w:color="auto"/>
                <w:left w:val="none" w:sz="0" w:space="0" w:color="auto"/>
                <w:bottom w:val="none" w:sz="0" w:space="0" w:color="auto"/>
                <w:right w:val="none" w:sz="0" w:space="0" w:color="auto"/>
              </w:divBdr>
            </w:div>
            <w:div w:id="669528894">
              <w:marLeft w:val="0"/>
              <w:marRight w:val="0"/>
              <w:marTop w:val="0"/>
              <w:marBottom w:val="0"/>
              <w:divBdr>
                <w:top w:val="none" w:sz="0" w:space="0" w:color="auto"/>
                <w:left w:val="none" w:sz="0" w:space="0" w:color="auto"/>
                <w:bottom w:val="none" w:sz="0" w:space="0" w:color="auto"/>
                <w:right w:val="none" w:sz="0" w:space="0" w:color="auto"/>
              </w:divBdr>
            </w:div>
            <w:div w:id="1488670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377699">
      <w:bodyDiv w:val="1"/>
      <w:marLeft w:val="0"/>
      <w:marRight w:val="0"/>
      <w:marTop w:val="0"/>
      <w:marBottom w:val="0"/>
      <w:divBdr>
        <w:top w:val="none" w:sz="0" w:space="0" w:color="auto"/>
        <w:left w:val="none" w:sz="0" w:space="0" w:color="auto"/>
        <w:bottom w:val="none" w:sz="0" w:space="0" w:color="auto"/>
        <w:right w:val="none" w:sz="0" w:space="0" w:color="auto"/>
      </w:divBdr>
    </w:div>
    <w:div w:id="568614759">
      <w:bodyDiv w:val="1"/>
      <w:marLeft w:val="0"/>
      <w:marRight w:val="0"/>
      <w:marTop w:val="0"/>
      <w:marBottom w:val="0"/>
      <w:divBdr>
        <w:top w:val="none" w:sz="0" w:space="0" w:color="auto"/>
        <w:left w:val="none" w:sz="0" w:space="0" w:color="auto"/>
        <w:bottom w:val="none" w:sz="0" w:space="0" w:color="auto"/>
        <w:right w:val="none" w:sz="0" w:space="0" w:color="auto"/>
      </w:divBdr>
    </w:div>
    <w:div w:id="580986044">
      <w:bodyDiv w:val="1"/>
      <w:marLeft w:val="0"/>
      <w:marRight w:val="0"/>
      <w:marTop w:val="0"/>
      <w:marBottom w:val="0"/>
      <w:divBdr>
        <w:top w:val="none" w:sz="0" w:space="0" w:color="auto"/>
        <w:left w:val="none" w:sz="0" w:space="0" w:color="auto"/>
        <w:bottom w:val="none" w:sz="0" w:space="0" w:color="auto"/>
        <w:right w:val="none" w:sz="0" w:space="0" w:color="auto"/>
      </w:divBdr>
    </w:div>
    <w:div w:id="582375556">
      <w:bodyDiv w:val="1"/>
      <w:marLeft w:val="0"/>
      <w:marRight w:val="0"/>
      <w:marTop w:val="0"/>
      <w:marBottom w:val="0"/>
      <w:divBdr>
        <w:top w:val="none" w:sz="0" w:space="0" w:color="auto"/>
        <w:left w:val="none" w:sz="0" w:space="0" w:color="auto"/>
        <w:bottom w:val="none" w:sz="0" w:space="0" w:color="auto"/>
        <w:right w:val="none" w:sz="0" w:space="0" w:color="auto"/>
      </w:divBdr>
    </w:div>
    <w:div w:id="586160406">
      <w:bodyDiv w:val="1"/>
      <w:marLeft w:val="0"/>
      <w:marRight w:val="0"/>
      <w:marTop w:val="0"/>
      <w:marBottom w:val="0"/>
      <w:divBdr>
        <w:top w:val="none" w:sz="0" w:space="0" w:color="auto"/>
        <w:left w:val="none" w:sz="0" w:space="0" w:color="auto"/>
        <w:bottom w:val="none" w:sz="0" w:space="0" w:color="auto"/>
        <w:right w:val="none" w:sz="0" w:space="0" w:color="auto"/>
      </w:divBdr>
    </w:div>
    <w:div w:id="593318567">
      <w:bodyDiv w:val="1"/>
      <w:marLeft w:val="0"/>
      <w:marRight w:val="0"/>
      <w:marTop w:val="0"/>
      <w:marBottom w:val="0"/>
      <w:divBdr>
        <w:top w:val="none" w:sz="0" w:space="0" w:color="auto"/>
        <w:left w:val="none" w:sz="0" w:space="0" w:color="auto"/>
        <w:bottom w:val="none" w:sz="0" w:space="0" w:color="auto"/>
        <w:right w:val="none" w:sz="0" w:space="0" w:color="auto"/>
      </w:divBdr>
    </w:div>
    <w:div w:id="614212234">
      <w:bodyDiv w:val="1"/>
      <w:marLeft w:val="0"/>
      <w:marRight w:val="0"/>
      <w:marTop w:val="0"/>
      <w:marBottom w:val="0"/>
      <w:divBdr>
        <w:top w:val="none" w:sz="0" w:space="0" w:color="auto"/>
        <w:left w:val="none" w:sz="0" w:space="0" w:color="auto"/>
        <w:bottom w:val="none" w:sz="0" w:space="0" w:color="auto"/>
        <w:right w:val="none" w:sz="0" w:space="0" w:color="auto"/>
      </w:divBdr>
    </w:div>
    <w:div w:id="619839622">
      <w:bodyDiv w:val="1"/>
      <w:marLeft w:val="0"/>
      <w:marRight w:val="0"/>
      <w:marTop w:val="0"/>
      <w:marBottom w:val="0"/>
      <w:divBdr>
        <w:top w:val="none" w:sz="0" w:space="0" w:color="auto"/>
        <w:left w:val="none" w:sz="0" w:space="0" w:color="auto"/>
        <w:bottom w:val="none" w:sz="0" w:space="0" w:color="auto"/>
        <w:right w:val="none" w:sz="0" w:space="0" w:color="auto"/>
      </w:divBdr>
    </w:div>
    <w:div w:id="628169357">
      <w:bodyDiv w:val="1"/>
      <w:marLeft w:val="0"/>
      <w:marRight w:val="0"/>
      <w:marTop w:val="0"/>
      <w:marBottom w:val="0"/>
      <w:divBdr>
        <w:top w:val="none" w:sz="0" w:space="0" w:color="auto"/>
        <w:left w:val="none" w:sz="0" w:space="0" w:color="auto"/>
        <w:bottom w:val="none" w:sz="0" w:space="0" w:color="auto"/>
        <w:right w:val="none" w:sz="0" w:space="0" w:color="auto"/>
      </w:divBdr>
    </w:div>
    <w:div w:id="642195620">
      <w:bodyDiv w:val="1"/>
      <w:marLeft w:val="0"/>
      <w:marRight w:val="0"/>
      <w:marTop w:val="0"/>
      <w:marBottom w:val="0"/>
      <w:divBdr>
        <w:top w:val="none" w:sz="0" w:space="0" w:color="auto"/>
        <w:left w:val="none" w:sz="0" w:space="0" w:color="auto"/>
        <w:bottom w:val="none" w:sz="0" w:space="0" w:color="auto"/>
        <w:right w:val="none" w:sz="0" w:space="0" w:color="auto"/>
      </w:divBdr>
    </w:div>
    <w:div w:id="644045761">
      <w:bodyDiv w:val="1"/>
      <w:marLeft w:val="0"/>
      <w:marRight w:val="0"/>
      <w:marTop w:val="0"/>
      <w:marBottom w:val="0"/>
      <w:divBdr>
        <w:top w:val="none" w:sz="0" w:space="0" w:color="auto"/>
        <w:left w:val="none" w:sz="0" w:space="0" w:color="auto"/>
        <w:bottom w:val="none" w:sz="0" w:space="0" w:color="auto"/>
        <w:right w:val="none" w:sz="0" w:space="0" w:color="auto"/>
      </w:divBdr>
    </w:div>
    <w:div w:id="645160856">
      <w:bodyDiv w:val="1"/>
      <w:marLeft w:val="0"/>
      <w:marRight w:val="0"/>
      <w:marTop w:val="0"/>
      <w:marBottom w:val="0"/>
      <w:divBdr>
        <w:top w:val="none" w:sz="0" w:space="0" w:color="auto"/>
        <w:left w:val="none" w:sz="0" w:space="0" w:color="auto"/>
        <w:bottom w:val="none" w:sz="0" w:space="0" w:color="auto"/>
        <w:right w:val="none" w:sz="0" w:space="0" w:color="auto"/>
      </w:divBdr>
    </w:div>
    <w:div w:id="648824432">
      <w:bodyDiv w:val="1"/>
      <w:marLeft w:val="0"/>
      <w:marRight w:val="0"/>
      <w:marTop w:val="0"/>
      <w:marBottom w:val="0"/>
      <w:divBdr>
        <w:top w:val="none" w:sz="0" w:space="0" w:color="auto"/>
        <w:left w:val="none" w:sz="0" w:space="0" w:color="auto"/>
        <w:bottom w:val="none" w:sz="0" w:space="0" w:color="auto"/>
        <w:right w:val="none" w:sz="0" w:space="0" w:color="auto"/>
      </w:divBdr>
    </w:div>
    <w:div w:id="654262195">
      <w:bodyDiv w:val="1"/>
      <w:marLeft w:val="0"/>
      <w:marRight w:val="0"/>
      <w:marTop w:val="0"/>
      <w:marBottom w:val="0"/>
      <w:divBdr>
        <w:top w:val="none" w:sz="0" w:space="0" w:color="auto"/>
        <w:left w:val="none" w:sz="0" w:space="0" w:color="auto"/>
        <w:bottom w:val="none" w:sz="0" w:space="0" w:color="auto"/>
        <w:right w:val="none" w:sz="0" w:space="0" w:color="auto"/>
      </w:divBdr>
    </w:div>
    <w:div w:id="660428976">
      <w:bodyDiv w:val="1"/>
      <w:marLeft w:val="0"/>
      <w:marRight w:val="0"/>
      <w:marTop w:val="0"/>
      <w:marBottom w:val="0"/>
      <w:divBdr>
        <w:top w:val="none" w:sz="0" w:space="0" w:color="auto"/>
        <w:left w:val="none" w:sz="0" w:space="0" w:color="auto"/>
        <w:bottom w:val="none" w:sz="0" w:space="0" w:color="auto"/>
        <w:right w:val="none" w:sz="0" w:space="0" w:color="auto"/>
      </w:divBdr>
    </w:div>
    <w:div w:id="662855218">
      <w:bodyDiv w:val="1"/>
      <w:marLeft w:val="0"/>
      <w:marRight w:val="0"/>
      <w:marTop w:val="0"/>
      <w:marBottom w:val="0"/>
      <w:divBdr>
        <w:top w:val="none" w:sz="0" w:space="0" w:color="auto"/>
        <w:left w:val="none" w:sz="0" w:space="0" w:color="auto"/>
        <w:bottom w:val="none" w:sz="0" w:space="0" w:color="auto"/>
        <w:right w:val="none" w:sz="0" w:space="0" w:color="auto"/>
      </w:divBdr>
    </w:div>
    <w:div w:id="672876093">
      <w:bodyDiv w:val="1"/>
      <w:marLeft w:val="0"/>
      <w:marRight w:val="0"/>
      <w:marTop w:val="0"/>
      <w:marBottom w:val="0"/>
      <w:divBdr>
        <w:top w:val="none" w:sz="0" w:space="0" w:color="auto"/>
        <w:left w:val="none" w:sz="0" w:space="0" w:color="auto"/>
        <w:bottom w:val="none" w:sz="0" w:space="0" w:color="auto"/>
        <w:right w:val="none" w:sz="0" w:space="0" w:color="auto"/>
      </w:divBdr>
    </w:div>
    <w:div w:id="677853637">
      <w:bodyDiv w:val="1"/>
      <w:marLeft w:val="0"/>
      <w:marRight w:val="0"/>
      <w:marTop w:val="0"/>
      <w:marBottom w:val="0"/>
      <w:divBdr>
        <w:top w:val="none" w:sz="0" w:space="0" w:color="auto"/>
        <w:left w:val="none" w:sz="0" w:space="0" w:color="auto"/>
        <w:bottom w:val="none" w:sz="0" w:space="0" w:color="auto"/>
        <w:right w:val="none" w:sz="0" w:space="0" w:color="auto"/>
      </w:divBdr>
    </w:div>
    <w:div w:id="678696396">
      <w:bodyDiv w:val="1"/>
      <w:marLeft w:val="0"/>
      <w:marRight w:val="0"/>
      <w:marTop w:val="0"/>
      <w:marBottom w:val="0"/>
      <w:divBdr>
        <w:top w:val="none" w:sz="0" w:space="0" w:color="auto"/>
        <w:left w:val="none" w:sz="0" w:space="0" w:color="auto"/>
        <w:bottom w:val="none" w:sz="0" w:space="0" w:color="auto"/>
        <w:right w:val="none" w:sz="0" w:space="0" w:color="auto"/>
      </w:divBdr>
    </w:div>
    <w:div w:id="694886224">
      <w:bodyDiv w:val="1"/>
      <w:marLeft w:val="0"/>
      <w:marRight w:val="0"/>
      <w:marTop w:val="0"/>
      <w:marBottom w:val="0"/>
      <w:divBdr>
        <w:top w:val="none" w:sz="0" w:space="0" w:color="auto"/>
        <w:left w:val="none" w:sz="0" w:space="0" w:color="auto"/>
        <w:bottom w:val="none" w:sz="0" w:space="0" w:color="auto"/>
        <w:right w:val="none" w:sz="0" w:space="0" w:color="auto"/>
      </w:divBdr>
    </w:div>
    <w:div w:id="696657434">
      <w:bodyDiv w:val="1"/>
      <w:marLeft w:val="0"/>
      <w:marRight w:val="0"/>
      <w:marTop w:val="0"/>
      <w:marBottom w:val="0"/>
      <w:divBdr>
        <w:top w:val="none" w:sz="0" w:space="0" w:color="auto"/>
        <w:left w:val="none" w:sz="0" w:space="0" w:color="auto"/>
        <w:bottom w:val="none" w:sz="0" w:space="0" w:color="auto"/>
        <w:right w:val="none" w:sz="0" w:space="0" w:color="auto"/>
      </w:divBdr>
    </w:div>
    <w:div w:id="703791487">
      <w:bodyDiv w:val="1"/>
      <w:marLeft w:val="0"/>
      <w:marRight w:val="0"/>
      <w:marTop w:val="0"/>
      <w:marBottom w:val="0"/>
      <w:divBdr>
        <w:top w:val="none" w:sz="0" w:space="0" w:color="auto"/>
        <w:left w:val="none" w:sz="0" w:space="0" w:color="auto"/>
        <w:bottom w:val="none" w:sz="0" w:space="0" w:color="auto"/>
        <w:right w:val="none" w:sz="0" w:space="0" w:color="auto"/>
      </w:divBdr>
    </w:div>
    <w:div w:id="719593436">
      <w:bodyDiv w:val="1"/>
      <w:marLeft w:val="0"/>
      <w:marRight w:val="0"/>
      <w:marTop w:val="0"/>
      <w:marBottom w:val="0"/>
      <w:divBdr>
        <w:top w:val="none" w:sz="0" w:space="0" w:color="auto"/>
        <w:left w:val="none" w:sz="0" w:space="0" w:color="auto"/>
        <w:bottom w:val="none" w:sz="0" w:space="0" w:color="auto"/>
        <w:right w:val="none" w:sz="0" w:space="0" w:color="auto"/>
      </w:divBdr>
    </w:div>
    <w:div w:id="720517435">
      <w:bodyDiv w:val="1"/>
      <w:marLeft w:val="0"/>
      <w:marRight w:val="0"/>
      <w:marTop w:val="0"/>
      <w:marBottom w:val="0"/>
      <w:divBdr>
        <w:top w:val="none" w:sz="0" w:space="0" w:color="auto"/>
        <w:left w:val="none" w:sz="0" w:space="0" w:color="auto"/>
        <w:bottom w:val="none" w:sz="0" w:space="0" w:color="auto"/>
        <w:right w:val="none" w:sz="0" w:space="0" w:color="auto"/>
      </w:divBdr>
    </w:div>
    <w:div w:id="722370034">
      <w:bodyDiv w:val="1"/>
      <w:marLeft w:val="0"/>
      <w:marRight w:val="0"/>
      <w:marTop w:val="0"/>
      <w:marBottom w:val="0"/>
      <w:divBdr>
        <w:top w:val="none" w:sz="0" w:space="0" w:color="auto"/>
        <w:left w:val="none" w:sz="0" w:space="0" w:color="auto"/>
        <w:bottom w:val="none" w:sz="0" w:space="0" w:color="auto"/>
        <w:right w:val="none" w:sz="0" w:space="0" w:color="auto"/>
      </w:divBdr>
    </w:div>
    <w:div w:id="723984930">
      <w:bodyDiv w:val="1"/>
      <w:marLeft w:val="0"/>
      <w:marRight w:val="0"/>
      <w:marTop w:val="0"/>
      <w:marBottom w:val="0"/>
      <w:divBdr>
        <w:top w:val="none" w:sz="0" w:space="0" w:color="auto"/>
        <w:left w:val="none" w:sz="0" w:space="0" w:color="auto"/>
        <w:bottom w:val="none" w:sz="0" w:space="0" w:color="auto"/>
        <w:right w:val="none" w:sz="0" w:space="0" w:color="auto"/>
      </w:divBdr>
    </w:div>
    <w:div w:id="724718372">
      <w:bodyDiv w:val="1"/>
      <w:marLeft w:val="0"/>
      <w:marRight w:val="0"/>
      <w:marTop w:val="0"/>
      <w:marBottom w:val="0"/>
      <w:divBdr>
        <w:top w:val="none" w:sz="0" w:space="0" w:color="auto"/>
        <w:left w:val="none" w:sz="0" w:space="0" w:color="auto"/>
        <w:bottom w:val="none" w:sz="0" w:space="0" w:color="auto"/>
        <w:right w:val="none" w:sz="0" w:space="0" w:color="auto"/>
      </w:divBdr>
    </w:div>
    <w:div w:id="728530725">
      <w:bodyDiv w:val="1"/>
      <w:marLeft w:val="0"/>
      <w:marRight w:val="0"/>
      <w:marTop w:val="0"/>
      <w:marBottom w:val="0"/>
      <w:divBdr>
        <w:top w:val="none" w:sz="0" w:space="0" w:color="auto"/>
        <w:left w:val="none" w:sz="0" w:space="0" w:color="auto"/>
        <w:bottom w:val="none" w:sz="0" w:space="0" w:color="auto"/>
        <w:right w:val="none" w:sz="0" w:space="0" w:color="auto"/>
      </w:divBdr>
    </w:div>
    <w:div w:id="728848534">
      <w:bodyDiv w:val="1"/>
      <w:marLeft w:val="0"/>
      <w:marRight w:val="0"/>
      <w:marTop w:val="0"/>
      <w:marBottom w:val="0"/>
      <w:divBdr>
        <w:top w:val="none" w:sz="0" w:space="0" w:color="auto"/>
        <w:left w:val="none" w:sz="0" w:space="0" w:color="auto"/>
        <w:bottom w:val="none" w:sz="0" w:space="0" w:color="auto"/>
        <w:right w:val="none" w:sz="0" w:space="0" w:color="auto"/>
      </w:divBdr>
    </w:div>
    <w:div w:id="730151403">
      <w:bodyDiv w:val="1"/>
      <w:marLeft w:val="0"/>
      <w:marRight w:val="0"/>
      <w:marTop w:val="0"/>
      <w:marBottom w:val="0"/>
      <w:divBdr>
        <w:top w:val="none" w:sz="0" w:space="0" w:color="auto"/>
        <w:left w:val="none" w:sz="0" w:space="0" w:color="auto"/>
        <w:bottom w:val="none" w:sz="0" w:space="0" w:color="auto"/>
        <w:right w:val="none" w:sz="0" w:space="0" w:color="auto"/>
      </w:divBdr>
    </w:div>
    <w:div w:id="736635436">
      <w:bodyDiv w:val="1"/>
      <w:marLeft w:val="0"/>
      <w:marRight w:val="0"/>
      <w:marTop w:val="0"/>
      <w:marBottom w:val="0"/>
      <w:divBdr>
        <w:top w:val="none" w:sz="0" w:space="0" w:color="auto"/>
        <w:left w:val="none" w:sz="0" w:space="0" w:color="auto"/>
        <w:bottom w:val="none" w:sz="0" w:space="0" w:color="auto"/>
        <w:right w:val="none" w:sz="0" w:space="0" w:color="auto"/>
      </w:divBdr>
    </w:div>
    <w:div w:id="742140005">
      <w:bodyDiv w:val="1"/>
      <w:marLeft w:val="0"/>
      <w:marRight w:val="0"/>
      <w:marTop w:val="0"/>
      <w:marBottom w:val="0"/>
      <w:divBdr>
        <w:top w:val="none" w:sz="0" w:space="0" w:color="auto"/>
        <w:left w:val="none" w:sz="0" w:space="0" w:color="auto"/>
        <w:bottom w:val="none" w:sz="0" w:space="0" w:color="auto"/>
        <w:right w:val="none" w:sz="0" w:space="0" w:color="auto"/>
      </w:divBdr>
    </w:div>
    <w:div w:id="743260486">
      <w:bodyDiv w:val="1"/>
      <w:marLeft w:val="0"/>
      <w:marRight w:val="0"/>
      <w:marTop w:val="0"/>
      <w:marBottom w:val="0"/>
      <w:divBdr>
        <w:top w:val="none" w:sz="0" w:space="0" w:color="auto"/>
        <w:left w:val="none" w:sz="0" w:space="0" w:color="auto"/>
        <w:bottom w:val="none" w:sz="0" w:space="0" w:color="auto"/>
        <w:right w:val="none" w:sz="0" w:space="0" w:color="auto"/>
      </w:divBdr>
    </w:div>
    <w:div w:id="744962186">
      <w:bodyDiv w:val="1"/>
      <w:marLeft w:val="0"/>
      <w:marRight w:val="0"/>
      <w:marTop w:val="0"/>
      <w:marBottom w:val="0"/>
      <w:divBdr>
        <w:top w:val="none" w:sz="0" w:space="0" w:color="auto"/>
        <w:left w:val="none" w:sz="0" w:space="0" w:color="auto"/>
        <w:bottom w:val="none" w:sz="0" w:space="0" w:color="auto"/>
        <w:right w:val="none" w:sz="0" w:space="0" w:color="auto"/>
      </w:divBdr>
    </w:div>
    <w:div w:id="748889276">
      <w:bodyDiv w:val="1"/>
      <w:marLeft w:val="0"/>
      <w:marRight w:val="0"/>
      <w:marTop w:val="0"/>
      <w:marBottom w:val="0"/>
      <w:divBdr>
        <w:top w:val="none" w:sz="0" w:space="0" w:color="auto"/>
        <w:left w:val="none" w:sz="0" w:space="0" w:color="auto"/>
        <w:bottom w:val="none" w:sz="0" w:space="0" w:color="auto"/>
        <w:right w:val="none" w:sz="0" w:space="0" w:color="auto"/>
      </w:divBdr>
    </w:div>
    <w:div w:id="752701898">
      <w:bodyDiv w:val="1"/>
      <w:marLeft w:val="0"/>
      <w:marRight w:val="0"/>
      <w:marTop w:val="0"/>
      <w:marBottom w:val="0"/>
      <w:divBdr>
        <w:top w:val="none" w:sz="0" w:space="0" w:color="auto"/>
        <w:left w:val="none" w:sz="0" w:space="0" w:color="auto"/>
        <w:bottom w:val="none" w:sz="0" w:space="0" w:color="auto"/>
        <w:right w:val="none" w:sz="0" w:space="0" w:color="auto"/>
      </w:divBdr>
    </w:div>
    <w:div w:id="753363108">
      <w:bodyDiv w:val="1"/>
      <w:marLeft w:val="0"/>
      <w:marRight w:val="0"/>
      <w:marTop w:val="0"/>
      <w:marBottom w:val="0"/>
      <w:divBdr>
        <w:top w:val="none" w:sz="0" w:space="0" w:color="auto"/>
        <w:left w:val="none" w:sz="0" w:space="0" w:color="auto"/>
        <w:bottom w:val="none" w:sz="0" w:space="0" w:color="auto"/>
        <w:right w:val="none" w:sz="0" w:space="0" w:color="auto"/>
      </w:divBdr>
    </w:div>
    <w:div w:id="756635300">
      <w:bodyDiv w:val="1"/>
      <w:marLeft w:val="0"/>
      <w:marRight w:val="0"/>
      <w:marTop w:val="0"/>
      <w:marBottom w:val="0"/>
      <w:divBdr>
        <w:top w:val="none" w:sz="0" w:space="0" w:color="auto"/>
        <w:left w:val="none" w:sz="0" w:space="0" w:color="auto"/>
        <w:bottom w:val="none" w:sz="0" w:space="0" w:color="auto"/>
        <w:right w:val="none" w:sz="0" w:space="0" w:color="auto"/>
      </w:divBdr>
    </w:div>
    <w:div w:id="767046043">
      <w:bodyDiv w:val="1"/>
      <w:marLeft w:val="0"/>
      <w:marRight w:val="0"/>
      <w:marTop w:val="0"/>
      <w:marBottom w:val="0"/>
      <w:divBdr>
        <w:top w:val="none" w:sz="0" w:space="0" w:color="auto"/>
        <w:left w:val="none" w:sz="0" w:space="0" w:color="auto"/>
        <w:bottom w:val="none" w:sz="0" w:space="0" w:color="auto"/>
        <w:right w:val="none" w:sz="0" w:space="0" w:color="auto"/>
      </w:divBdr>
    </w:div>
    <w:div w:id="771390328">
      <w:bodyDiv w:val="1"/>
      <w:marLeft w:val="0"/>
      <w:marRight w:val="0"/>
      <w:marTop w:val="0"/>
      <w:marBottom w:val="0"/>
      <w:divBdr>
        <w:top w:val="none" w:sz="0" w:space="0" w:color="auto"/>
        <w:left w:val="none" w:sz="0" w:space="0" w:color="auto"/>
        <w:bottom w:val="none" w:sz="0" w:space="0" w:color="auto"/>
        <w:right w:val="none" w:sz="0" w:space="0" w:color="auto"/>
      </w:divBdr>
    </w:div>
    <w:div w:id="777212957">
      <w:bodyDiv w:val="1"/>
      <w:marLeft w:val="0"/>
      <w:marRight w:val="0"/>
      <w:marTop w:val="0"/>
      <w:marBottom w:val="0"/>
      <w:divBdr>
        <w:top w:val="none" w:sz="0" w:space="0" w:color="auto"/>
        <w:left w:val="none" w:sz="0" w:space="0" w:color="auto"/>
        <w:bottom w:val="none" w:sz="0" w:space="0" w:color="auto"/>
        <w:right w:val="none" w:sz="0" w:space="0" w:color="auto"/>
      </w:divBdr>
    </w:div>
    <w:div w:id="778335863">
      <w:bodyDiv w:val="1"/>
      <w:marLeft w:val="0"/>
      <w:marRight w:val="0"/>
      <w:marTop w:val="0"/>
      <w:marBottom w:val="0"/>
      <w:divBdr>
        <w:top w:val="none" w:sz="0" w:space="0" w:color="auto"/>
        <w:left w:val="none" w:sz="0" w:space="0" w:color="auto"/>
        <w:bottom w:val="none" w:sz="0" w:space="0" w:color="auto"/>
        <w:right w:val="none" w:sz="0" w:space="0" w:color="auto"/>
      </w:divBdr>
    </w:div>
    <w:div w:id="783810998">
      <w:bodyDiv w:val="1"/>
      <w:marLeft w:val="0"/>
      <w:marRight w:val="0"/>
      <w:marTop w:val="0"/>
      <w:marBottom w:val="0"/>
      <w:divBdr>
        <w:top w:val="none" w:sz="0" w:space="0" w:color="auto"/>
        <w:left w:val="none" w:sz="0" w:space="0" w:color="auto"/>
        <w:bottom w:val="none" w:sz="0" w:space="0" w:color="auto"/>
        <w:right w:val="none" w:sz="0" w:space="0" w:color="auto"/>
      </w:divBdr>
    </w:div>
    <w:div w:id="794523641">
      <w:bodyDiv w:val="1"/>
      <w:marLeft w:val="0"/>
      <w:marRight w:val="0"/>
      <w:marTop w:val="0"/>
      <w:marBottom w:val="0"/>
      <w:divBdr>
        <w:top w:val="none" w:sz="0" w:space="0" w:color="auto"/>
        <w:left w:val="none" w:sz="0" w:space="0" w:color="auto"/>
        <w:bottom w:val="none" w:sz="0" w:space="0" w:color="auto"/>
        <w:right w:val="none" w:sz="0" w:space="0" w:color="auto"/>
      </w:divBdr>
    </w:div>
    <w:div w:id="794644959">
      <w:bodyDiv w:val="1"/>
      <w:marLeft w:val="0"/>
      <w:marRight w:val="0"/>
      <w:marTop w:val="0"/>
      <w:marBottom w:val="0"/>
      <w:divBdr>
        <w:top w:val="none" w:sz="0" w:space="0" w:color="auto"/>
        <w:left w:val="none" w:sz="0" w:space="0" w:color="auto"/>
        <w:bottom w:val="none" w:sz="0" w:space="0" w:color="auto"/>
        <w:right w:val="none" w:sz="0" w:space="0" w:color="auto"/>
      </w:divBdr>
    </w:div>
    <w:div w:id="798836116">
      <w:bodyDiv w:val="1"/>
      <w:marLeft w:val="0"/>
      <w:marRight w:val="0"/>
      <w:marTop w:val="0"/>
      <w:marBottom w:val="0"/>
      <w:divBdr>
        <w:top w:val="none" w:sz="0" w:space="0" w:color="auto"/>
        <w:left w:val="none" w:sz="0" w:space="0" w:color="auto"/>
        <w:bottom w:val="none" w:sz="0" w:space="0" w:color="auto"/>
        <w:right w:val="none" w:sz="0" w:space="0" w:color="auto"/>
      </w:divBdr>
    </w:div>
    <w:div w:id="800851230">
      <w:bodyDiv w:val="1"/>
      <w:marLeft w:val="0"/>
      <w:marRight w:val="0"/>
      <w:marTop w:val="0"/>
      <w:marBottom w:val="0"/>
      <w:divBdr>
        <w:top w:val="none" w:sz="0" w:space="0" w:color="auto"/>
        <w:left w:val="none" w:sz="0" w:space="0" w:color="auto"/>
        <w:bottom w:val="none" w:sz="0" w:space="0" w:color="auto"/>
        <w:right w:val="none" w:sz="0" w:space="0" w:color="auto"/>
      </w:divBdr>
    </w:div>
    <w:div w:id="806780419">
      <w:bodyDiv w:val="1"/>
      <w:marLeft w:val="0"/>
      <w:marRight w:val="0"/>
      <w:marTop w:val="0"/>
      <w:marBottom w:val="0"/>
      <w:divBdr>
        <w:top w:val="none" w:sz="0" w:space="0" w:color="auto"/>
        <w:left w:val="none" w:sz="0" w:space="0" w:color="auto"/>
        <w:bottom w:val="none" w:sz="0" w:space="0" w:color="auto"/>
        <w:right w:val="none" w:sz="0" w:space="0" w:color="auto"/>
      </w:divBdr>
    </w:div>
    <w:div w:id="807548593">
      <w:bodyDiv w:val="1"/>
      <w:marLeft w:val="0"/>
      <w:marRight w:val="0"/>
      <w:marTop w:val="0"/>
      <w:marBottom w:val="0"/>
      <w:divBdr>
        <w:top w:val="none" w:sz="0" w:space="0" w:color="auto"/>
        <w:left w:val="none" w:sz="0" w:space="0" w:color="auto"/>
        <w:bottom w:val="none" w:sz="0" w:space="0" w:color="auto"/>
        <w:right w:val="none" w:sz="0" w:space="0" w:color="auto"/>
      </w:divBdr>
    </w:div>
    <w:div w:id="810364596">
      <w:bodyDiv w:val="1"/>
      <w:marLeft w:val="0"/>
      <w:marRight w:val="0"/>
      <w:marTop w:val="0"/>
      <w:marBottom w:val="0"/>
      <w:divBdr>
        <w:top w:val="none" w:sz="0" w:space="0" w:color="auto"/>
        <w:left w:val="none" w:sz="0" w:space="0" w:color="auto"/>
        <w:bottom w:val="none" w:sz="0" w:space="0" w:color="auto"/>
        <w:right w:val="none" w:sz="0" w:space="0" w:color="auto"/>
      </w:divBdr>
    </w:div>
    <w:div w:id="817384644">
      <w:bodyDiv w:val="1"/>
      <w:marLeft w:val="0"/>
      <w:marRight w:val="0"/>
      <w:marTop w:val="0"/>
      <w:marBottom w:val="0"/>
      <w:divBdr>
        <w:top w:val="none" w:sz="0" w:space="0" w:color="auto"/>
        <w:left w:val="none" w:sz="0" w:space="0" w:color="auto"/>
        <w:bottom w:val="none" w:sz="0" w:space="0" w:color="auto"/>
        <w:right w:val="none" w:sz="0" w:space="0" w:color="auto"/>
      </w:divBdr>
    </w:div>
    <w:div w:id="819810855">
      <w:bodyDiv w:val="1"/>
      <w:marLeft w:val="0"/>
      <w:marRight w:val="0"/>
      <w:marTop w:val="0"/>
      <w:marBottom w:val="0"/>
      <w:divBdr>
        <w:top w:val="none" w:sz="0" w:space="0" w:color="auto"/>
        <w:left w:val="none" w:sz="0" w:space="0" w:color="auto"/>
        <w:bottom w:val="none" w:sz="0" w:space="0" w:color="auto"/>
        <w:right w:val="none" w:sz="0" w:space="0" w:color="auto"/>
      </w:divBdr>
    </w:div>
    <w:div w:id="825827035">
      <w:bodyDiv w:val="1"/>
      <w:marLeft w:val="0"/>
      <w:marRight w:val="0"/>
      <w:marTop w:val="0"/>
      <w:marBottom w:val="0"/>
      <w:divBdr>
        <w:top w:val="none" w:sz="0" w:space="0" w:color="auto"/>
        <w:left w:val="none" w:sz="0" w:space="0" w:color="auto"/>
        <w:bottom w:val="none" w:sz="0" w:space="0" w:color="auto"/>
        <w:right w:val="none" w:sz="0" w:space="0" w:color="auto"/>
      </w:divBdr>
    </w:div>
    <w:div w:id="826627204">
      <w:bodyDiv w:val="1"/>
      <w:marLeft w:val="0"/>
      <w:marRight w:val="0"/>
      <w:marTop w:val="0"/>
      <w:marBottom w:val="0"/>
      <w:divBdr>
        <w:top w:val="none" w:sz="0" w:space="0" w:color="auto"/>
        <w:left w:val="none" w:sz="0" w:space="0" w:color="auto"/>
        <w:bottom w:val="none" w:sz="0" w:space="0" w:color="auto"/>
        <w:right w:val="none" w:sz="0" w:space="0" w:color="auto"/>
      </w:divBdr>
    </w:div>
    <w:div w:id="829834458">
      <w:bodyDiv w:val="1"/>
      <w:marLeft w:val="0"/>
      <w:marRight w:val="0"/>
      <w:marTop w:val="0"/>
      <w:marBottom w:val="0"/>
      <w:divBdr>
        <w:top w:val="none" w:sz="0" w:space="0" w:color="auto"/>
        <w:left w:val="none" w:sz="0" w:space="0" w:color="auto"/>
        <w:bottom w:val="none" w:sz="0" w:space="0" w:color="auto"/>
        <w:right w:val="none" w:sz="0" w:space="0" w:color="auto"/>
      </w:divBdr>
    </w:div>
    <w:div w:id="833032403">
      <w:bodyDiv w:val="1"/>
      <w:marLeft w:val="0"/>
      <w:marRight w:val="0"/>
      <w:marTop w:val="0"/>
      <w:marBottom w:val="0"/>
      <w:divBdr>
        <w:top w:val="none" w:sz="0" w:space="0" w:color="auto"/>
        <w:left w:val="none" w:sz="0" w:space="0" w:color="auto"/>
        <w:bottom w:val="none" w:sz="0" w:space="0" w:color="auto"/>
        <w:right w:val="none" w:sz="0" w:space="0" w:color="auto"/>
      </w:divBdr>
    </w:div>
    <w:div w:id="851452174">
      <w:bodyDiv w:val="1"/>
      <w:marLeft w:val="0"/>
      <w:marRight w:val="0"/>
      <w:marTop w:val="0"/>
      <w:marBottom w:val="0"/>
      <w:divBdr>
        <w:top w:val="none" w:sz="0" w:space="0" w:color="auto"/>
        <w:left w:val="none" w:sz="0" w:space="0" w:color="auto"/>
        <w:bottom w:val="none" w:sz="0" w:space="0" w:color="auto"/>
        <w:right w:val="none" w:sz="0" w:space="0" w:color="auto"/>
      </w:divBdr>
    </w:div>
    <w:div w:id="853231523">
      <w:bodyDiv w:val="1"/>
      <w:marLeft w:val="0"/>
      <w:marRight w:val="0"/>
      <w:marTop w:val="0"/>
      <w:marBottom w:val="0"/>
      <w:divBdr>
        <w:top w:val="none" w:sz="0" w:space="0" w:color="auto"/>
        <w:left w:val="none" w:sz="0" w:space="0" w:color="auto"/>
        <w:bottom w:val="none" w:sz="0" w:space="0" w:color="auto"/>
        <w:right w:val="none" w:sz="0" w:space="0" w:color="auto"/>
      </w:divBdr>
    </w:div>
    <w:div w:id="859930518">
      <w:bodyDiv w:val="1"/>
      <w:marLeft w:val="0"/>
      <w:marRight w:val="0"/>
      <w:marTop w:val="0"/>
      <w:marBottom w:val="0"/>
      <w:divBdr>
        <w:top w:val="none" w:sz="0" w:space="0" w:color="auto"/>
        <w:left w:val="none" w:sz="0" w:space="0" w:color="auto"/>
        <w:bottom w:val="none" w:sz="0" w:space="0" w:color="auto"/>
        <w:right w:val="none" w:sz="0" w:space="0" w:color="auto"/>
      </w:divBdr>
    </w:div>
    <w:div w:id="864825740">
      <w:bodyDiv w:val="1"/>
      <w:marLeft w:val="0"/>
      <w:marRight w:val="0"/>
      <w:marTop w:val="0"/>
      <w:marBottom w:val="0"/>
      <w:divBdr>
        <w:top w:val="none" w:sz="0" w:space="0" w:color="auto"/>
        <w:left w:val="none" w:sz="0" w:space="0" w:color="auto"/>
        <w:bottom w:val="none" w:sz="0" w:space="0" w:color="auto"/>
        <w:right w:val="none" w:sz="0" w:space="0" w:color="auto"/>
      </w:divBdr>
    </w:div>
    <w:div w:id="867641590">
      <w:bodyDiv w:val="1"/>
      <w:marLeft w:val="0"/>
      <w:marRight w:val="0"/>
      <w:marTop w:val="0"/>
      <w:marBottom w:val="0"/>
      <w:divBdr>
        <w:top w:val="none" w:sz="0" w:space="0" w:color="auto"/>
        <w:left w:val="none" w:sz="0" w:space="0" w:color="auto"/>
        <w:bottom w:val="none" w:sz="0" w:space="0" w:color="auto"/>
        <w:right w:val="none" w:sz="0" w:space="0" w:color="auto"/>
      </w:divBdr>
    </w:div>
    <w:div w:id="868568508">
      <w:bodyDiv w:val="1"/>
      <w:marLeft w:val="0"/>
      <w:marRight w:val="0"/>
      <w:marTop w:val="0"/>
      <w:marBottom w:val="0"/>
      <w:divBdr>
        <w:top w:val="none" w:sz="0" w:space="0" w:color="auto"/>
        <w:left w:val="none" w:sz="0" w:space="0" w:color="auto"/>
        <w:bottom w:val="none" w:sz="0" w:space="0" w:color="auto"/>
        <w:right w:val="none" w:sz="0" w:space="0" w:color="auto"/>
      </w:divBdr>
    </w:div>
    <w:div w:id="883173258">
      <w:bodyDiv w:val="1"/>
      <w:marLeft w:val="0"/>
      <w:marRight w:val="0"/>
      <w:marTop w:val="0"/>
      <w:marBottom w:val="0"/>
      <w:divBdr>
        <w:top w:val="none" w:sz="0" w:space="0" w:color="auto"/>
        <w:left w:val="none" w:sz="0" w:space="0" w:color="auto"/>
        <w:bottom w:val="none" w:sz="0" w:space="0" w:color="auto"/>
        <w:right w:val="none" w:sz="0" w:space="0" w:color="auto"/>
      </w:divBdr>
    </w:div>
    <w:div w:id="890457438">
      <w:bodyDiv w:val="1"/>
      <w:marLeft w:val="0"/>
      <w:marRight w:val="0"/>
      <w:marTop w:val="0"/>
      <w:marBottom w:val="0"/>
      <w:divBdr>
        <w:top w:val="none" w:sz="0" w:space="0" w:color="auto"/>
        <w:left w:val="none" w:sz="0" w:space="0" w:color="auto"/>
        <w:bottom w:val="none" w:sz="0" w:space="0" w:color="auto"/>
        <w:right w:val="none" w:sz="0" w:space="0" w:color="auto"/>
      </w:divBdr>
    </w:div>
    <w:div w:id="891113234">
      <w:bodyDiv w:val="1"/>
      <w:marLeft w:val="0"/>
      <w:marRight w:val="0"/>
      <w:marTop w:val="0"/>
      <w:marBottom w:val="0"/>
      <w:divBdr>
        <w:top w:val="none" w:sz="0" w:space="0" w:color="auto"/>
        <w:left w:val="none" w:sz="0" w:space="0" w:color="auto"/>
        <w:bottom w:val="none" w:sz="0" w:space="0" w:color="auto"/>
        <w:right w:val="none" w:sz="0" w:space="0" w:color="auto"/>
      </w:divBdr>
    </w:div>
    <w:div w:id="891841969">
      <w:bodyDiv w:val="1"/>
      <w:marLeft w:val="0"/>
      <w:marRight w:val="0"/>
      <w:marTop w:val="0"/>
      <w:marBottom w:val="0"/>
      <w:divBdr>
        <w:top w:val="none" w:sz="0" w:space="0" w:color="auto"/>
        <w:left w:val="none" w:sz="0" w:space="0" w:color="auto"/>
        <w:bottom w:val="none" w:sz="0" w:space="0" w:color="auto"/>
        <w:right w:val="none" w:sz="0" w:space="0" w:color="auto"/>
      </w:divBdr>
    </w:div>
    <w:div w:id="892929228">
      <w:bodyDiv w:val="1"/>
      <w:marLeft w:val="0"/>
      <w:marRight w:val="0"/>
      <w:marTop w:val="0"/>
      <w:marBottom w:val="0"/>
      <w:divBdr>
        <w:top w:val="none" w:sz="0" w:space="0" w:color="auto"/>
        <w:left w:val="none" w:sz="0" w:space="0" w:color="auto"/>
        <w:bottom w:val="none" w:sz="0" w:space="0" w:color="auto"/>
        <w:right w:val="none" w:sz="0" w:space="0" w:color="auto"/>
      </w:divBdr>
    </w:div>
    <w:div w:id="895506214">
      <w:bodyDiv w:val="1"/>
      <w:marLeft w:val="0"/>
      <w:marRight w:val="0"/>
      <w:marTop w:val="0"/>
      <w:marBottom w:val="0"/>
      <w:divBdr>
        <w:top w:val="none" w:sz="0" w:space="0" w:color="auto"/>
        <w:left w:val="none" w:sz="0" w:space="0" w:color="auto"/>
        <w:bottom w:val="none" w:sz="0" w:space="0" w:color="auto"/>
        <w:right w:val="none" w:sz="0" w:space="0" w:color="auto"/>
      </w:divBdr>
    </w:div>
    <w:div w:id="911692999">
      <w:bodyDiv w:val="1"/>
      <w:marLeft w:val="0"/>
      <w:marRight w:val="0"/>
      <w:marTop w:val="0"/>
      <w:marBottom w:val="0"/>
      <w:divBdr>
        <w:top w:val="none" w:sz="0" w:space="0" w:color="auto"/>
        <w:left w:val="none" w:sz="0" w:space="0" w:color="auto"/>
        <w:bottom w:val="none" w:sz="0" w:space="0" w:color="auto"/>
        <w:right w:val="none" w:sz="0" w:space="0" w:color="auto"/>
      </w:divBdr>
    </w:div>
    <w:div w:id="912666126">
      <w:bodyDiv w:val="1"/>
      <w:marLeft w:val="0"/>
      <w:marRight w:val="0"/>
      <w:marTop w:val="0"/>
      <w:marBottom w:val="0"/>
      <w:divBdr>
        <w:top w:val="none" w:sz="0" w:space="0" w:color="auto"/>
        <w:left w:val="none" w:sz="0" w:space="0" w:color="auto"/>
        <w:bottom w:val="none" w:sz="0" w:space="0" w:color="auto"/>
        <w:right w:val="none" w:sz="0" w:space="0" w:color="auto"/>
      </w:divBdr>
    </w:div>
    <w:div w:id="913010400">
      <w:bodyDiv w:val="1"/>
      <w:marLeft w:val="0"/>
      <w:marRight w:val="0"/>
      <w:marTop w:val="0"/>
      <w:marBottom w:val="0"/>
      <w:divBdr>
        <w:top w:val="none" w:sz="0" w:space="0" w:color="auto"/>
        <w:left w:val="none" w:sz="0" w:space="0" w:color="auto"/>
        <w:bottom w:val="none" w:sz="0" w:space="0" w:color="auto"/>
        <w:right w:val="none" w:sz="0" w:space="0" w:color="auto"/>
      </w:divBdr>
    </w:div>
    <w:div w:id="918171647">
      <w:bodyDiv w:val="1"/>
      <w:marLeft w:val="0"/>
      <w:marRight w:val="0"/>
      <w:marTop w:val="0"/>
      <w:marBottom w:val="0"/>
      <w:divBdr>
        <w:top w:val="none" w:sz="0" w:space="0" w:color="auto"/>
        <w:left w:val="none" w:sz="0" w:space="0" w:color="auto"/>
        <w:bottom w:val="none" w:sz="0" w:space="0" w:color="auto"/>
        <w:right w:val="none" w:sz="0" w:space="0" w:color="auto"/>
      </w:divBdr>
    </w:div>
    <w:div w:id="925654694">
      <w:bodyDiv w:val="1"/>
      <w:marLeft w:val="0"/>
      <w:marRight w:val="0"/>
      <w:marTop w:val="0"/>
      <w:marBottom w:val="0"/>
      <w:divBdr>
        <w:top w:val="none" w:sz="0" w:space="0" w:color="auto"/>
        <w:left w:val="none" w:sz="0" w:space="0" w:color="auto"/>
        <w:bottom w:val="none" w:sz="0" w:space="0" w:color="auto"/>
        <w:right w:val="none" w:sz="0" w:space="0" w:color="auto"/>
      </w:divBdr>
    </w:div>
    <w:div w:id="929200618">
      <w:bodyDiv w:val="1"/>
      <w:marLeft w:val="0"/>
      <w:marRight w:val="0"/>
      <w:marTop w:val="0"/>
      <w:marBottom w:val="0"/>
      <w:divBdr>
        <w:top w:val="none" w:sz="0" w:space="0" w:color="auto"/>
        <w:left w:val="none" w:sz="0" w:space="0" w:color="auto"/>
        <w:bottom w:val="none" w:sz="0" w:space="0" w:color="auto"/>
        <w:right w:val="none" w:sz="0" w:space="0" w:color="auto"/>
      </w:divBdr>
    </w:div>
    <w:div w:id="930822812">
      <w:bodyDiv w:val="1"/>
      <w:marLeft w:val="0"/>
      <w:marRight w:val="0"/>
      <w:marTop w:val="0"/>
      <w:marBottom w:val="0"/>
      <w:divBdr>
        <w:top w:val="none" w:sz="0" w:space="0" w:color="auto"/>
        <w:left w:val="none" w:sz="0" w:space="0" w:color="auto"/>
        <w:bottom w:val="none" w:sz="0" w:space="0" w:color="auto"/>
        <w:right w:val="none" w:sz="0" w:space="0" w:color="auto"/>
      </w:divBdr>
    </w:div>
    <w:div w:id="931594938">
      <w:bodyDiv w:val="1"/>
      <w:marLeft w:val="0"/>
      <w:marRight w:val="0"/>
      <w:marTop w:val="0"/>
      <w:marBottom w:val="0"/>
      <w:divBdr>
        <w:top w:val="none" w:sz="0" w:space="0" w:color="auto"/>
        <w:left w:val="none" w:sz="0" w:space="0" w:color="auto"/>
        <w:bottom w:val="none" w:sz="0" w:space="0" w:color="auto"/>
        <w:right w:val="none" w:sz="0" w:space="0" w:color="auto"/>
      </w:divBdr>
    </w:div>
    <w:div w:id="931821900">
      <w:bodyDiv w:val="1"/>
      <w:marLeft w:val="0"/>
      <w:marRight w:val="0"/>
      <w:marTop w:val="0"/>
      <w:marBottom w:val="0"/>
      <w:divBdr>
        <w:top w:val="none" w:sz="0" w:space="0" w:color="auto"/>
        <w:left w:val="none" w:sz="0" w:space="0" w:color="auto"/>
        <w:bottom w:val="none" w:sz="0" w:space="0" w:color="auto"/>
        <w:right w:val="none" w:sz="0" w:space="0" w:color="auto"/>
      </w:divBdr>
    </w:div>
    <w:div w:id="932516857">
      <w:bodyDiv w:val="1"/>
      <w:marLeft w:val="0"/>
      <w:marRight w:val="0"/>
      <w:marTop w:val="0"/>
      <w:marBottom w:val="0"/>
      <w:divBdr>
        <w:top w:val="none" w:sz="0" w:space="0" w:color="auto"/>
        <w:left w:val="none" w:sz="0" w:space="0" w:color="auto"/>
        <w:bottom w:val="none" w:sz="0" w:space="0" w:color="auto"/>
        <w:right w:val="none" w:sz="0" w:space="0" w:color="auto"/>
      </w:divBdr>
    </w:div>
    <w:div w:id="937833356">
      <w:bodyDiv w:val="1"/>
      <w:marLeft w:val="0"/>
      <w:marRight w:val="0"/>
      <w:marTop w:val="0"/>
      <w:marBottom w:val="0"/>
      <w:divBdr>
        <w:top w:val="none" w:sz="0" w:space="0" w:color="auto"/>
        <w:left w:val="none" w:sz="0" w:space="0" w:color="auto"/>
        <w:bottom w:val="none" w:sz="0" w:space="0" w:color="auto"/>
        <w:right w:val="none" w:sz="0" w:space="0" w:color="auto"/>
      </w:divBdr>
    </w:div>
    <w:div w:id="948928430">
      <w:bodyDiv w:val="1"/>
      <w:marLeft w:val="0"/>
      <w:marRight w:val="0"/>
      <w:marTop w:val="0"/>
      <w:marBottom w:val="0"/>
      <w:divBdr>
        <w:top w:val="none" w:sz="0" w:space="0" w:color="auto"/>
        <w:left w:val="none" w:sz="0" w:space="0" w:color="auto"/>
        <w:bottom w:val="none" w:sz="0" w:space="0" w:color="auto"/>
        <w:right w:val="none" w:sz="0" w:space="0" w:color="auto"/>
      </w:divBdr>
    </w:div>
    <w:div w:id="954092049">
      <w:bodyDiv w:val="1"/>
      <w:marLeft w:val="0"/>
      <w:marRight w:val="0"/>
      <w:marTop w:val="0"/>
      <w:marBottom w:val="0"/>
      <w:divBdr>
        <w:top w:val="none" w:sz="0" w:space="0" w:color="auto"/>
        <w:left w:val="none" w:sz="0" w:space="0" w:color="auto"/>
        <w:bottom w:val="none" w:sz="0" w:space="0" w:color="auto"/>
        <w:right w:val="none" w:sz="0" w:space="0" w:color="auto"/>
      </w:divBdr>
    </w:div>
    <w:div w:id="965508593">
      <w:bodyDiv w:val="1"/>
      <w:marLeft w:val="0"/>
      <w:marRight w:val="0"/>
      <w:marTop w:val="0"/>
      <w:marBottom w:val="0"/>
      <w:divBdr>
        <w:top w:val="none" w:sz="0" w:space="0" w:color="auto"/>
        <w:left w:val="none" w:sz="0" w:space="0" w:color="auto"/>
        <w:bottom w:val="none" w:sz="0" w:space="0" w:color="auto"/>
        <w:right w:val="none" w:sz="0" w:space="0" w:color="auto"/>
      </w:divBdr>
    </w:div>
    <w:div w:id="966080164">
      <w:bodyDiv w:val="1"/>
      <w:marLeft w:val="0"/>
      <w:marRight w:val="0"/>
      <w:marTop w:val="0"/>
      <w:marBottom w:val="0"/>
      <w:divBdr>
        <w:top w:val="none" w:sz="0" w:space="0" w:color="auto"/>
        <w:left w:val="none" w:sz="0" w:space="0" w:color="auto"/>
        <w:bottom w:val="none" w:sz="0" w:space="0" w:color="auto"/>
        <w:right w:val="none" w:sz="0" w:space="0" w:color="auto"/>
      </w:divBdr>
    </w:div>
    <w:div w:id="970592150">
      <w:bodyDiv w:val="1"/>
      <w:marLeft w:val="0"/>
      <w:marRight w:val="0"/>
      <w:marTop w:val="0"/>
      <w:marBottom w:val="0"/>
      <w:divBdr>
        <w:top w:val="none" w:sz="0" w:space="0" w:color="auto"/>
        <w:left w:val="none" w:sz="0" w:space="0" w:color="auto"/>
        <w:bottom w:val="none" w:sz="0" w:space="0" w:color="auto"/>
        <w:right w:val="none" w:sz="0" w:space="0" w:color="auto"/>
      </w:divBdr>
    </w:div>
    <w:div w:id="975991425">
      <w:bodyDiv w:val="1"/>
      <w:marLeft w:val="0"/>
      <w:marRight w:val="0"/>
      <w:marTop w:val="0"/>
      <w:marBottom w:val="0"/>
      <w:divBdr>
        <w:top w:val="none" w:sz="0" w:space="0" w:color="auto"/>
        <w:left w:val="none" w:sz="0" w:space="0" w:color="auto"/>
        <w:bottom w:val="none" w:sz="0" w:space="0" w:color="auto"/>
        <w:right w:val="none" w:sz="0" w:space="0" w:color="auto"/>
      </w:divBdr>
    </w:div>
    <w:div w:id="981613574">
      <w:bodyDiv w:val="1"/>
      <w:marLeft w:val="0"/>
      <w:marRight w:val="0"/>
      <w:marTop w:val="0"/>
      <w:marBottom w:val="0"/>
      <w:divBdr>
        <w:top w:val="none" w:sz="0" w:space="0" w:color="auto"/>
        <w:left w:val="none" w:sz="0" w:space="0" w:color="auto"/>
        <w:bottom w:val="none" w:sz="0" w:space="0" w:color="auto"/>
        <w:right w:val="none" w:sz="0" w:space="0" w:color="auto"/>
      </w:divBdr>
    </w:div>
    <w:div w:id="982660969">
      <w:bodyDiv w:val="1"/>
      <w:marLeft w:val="0"/>
      <w:marRight w:val="0"/>
      <w:marTop w:val="0"/>
      <w:marBottom w:val="0"/>
      <w:divBdr>
        <w:top w:val="none" w:sz="0" w:space="0" w:color="auto"/>
        <w:left w:val="none" w:sz="0" w:space="0" w:color="auto"/>
        <w:bottom w:val="none" w:sz="0" w:space="0" w:color="auto"/>
        <w:right w:val="none" w:sz="0" w:space="0" w:color="auto"/>
      </w:divBdr>
    </w:div>
    <w:div w:id="986668898">
      <w:bodyDiv w:val="1"/>
      <w:marLeft w:val="0"/>
      <w:marRight w:val="0"/>
      <w:marTop w:val="0"/>
      <w:marBottom w:val="0"/>
      <w:divBdr>
        <w:top w:val="none" w:sz="0" w:space="0" w:color="auto"/>
        <w:left w:val="none" w:sz="0" w:space="0" w:color="auto"/>
        <w:bottom w:val="none" w:sz="0" w:space="0" w:color="auto"/>
        <w:right w:val="none" w:sz="0" w:space="0" w:color="auto"/>
      </w:divBdr>
    </w:div>
    <w:div w:id="995453280">
      <w:bodyDiv w:val="1"/>
      <w:marLeft w:val="0"/>
      <w:marRight w:val="0"/>
      <w:marTop w:val="0"/>
      <w:marBottom w:val="0"/>
      <w:divBdr>
        <w:top w:val="none" w:sz="0" w:space="0" w:color="auto"/>
        <w:left w:val="none" w:sz="0" w:space="0" w:color="auto"/>
        <w:bottom w:val="none" w:sz="0" w:space="0" w:color="auto"/>
        <w:right w:val="none" w:sz="0" w:space="0" w:color="auto"/>
      </w:divBdr>
    </w:div>
    <w:div w:id="995567089">
      <w:bodyDiv w:val="1"/>
      <w:marLeft w:val="0"/>
      <w:marRight w:val="0"/>
      <w:marTop w:val="0"/>
      <w:marBottom w:val="0"/>
      <w:divBdr>
        <w:top w:val="none" w:sz="0" w:space="0" w:color="auto"/>
        <w:left w:val="none" w:sz="0" w:space="0" w:color="auto"/>
        <w:bottom w:val="none" w:sz="0" w:space="0" w:color="auto"/>
        <w:right w:val="none" w:sz="0" w:space="0" w:color="auto"/>
      </w:divBdr>
    </w:div>
    <w:div w:id="1007291429">
      <w:bodyDiv w:val="1"/>
      <w:marLeft w:val="0"/>
      <w:marRight w:val="0"/>
      <w:marTop w:val="0"/>
      <w:marBottom w:val="0"/>
      <w:divBdr>
        <w:top w:val="none" w:sz="0" w:space="0" w:color="auto"/>
        <w:left w:val="none" w:sz="0" w:space="0" w:color="auto"/>
        <w:bottom w:val="none" w:sz="0" w:space="0" w:color="auto"/>
        <w:right w:val="none" w:sz="0" w:space="0" w:color="auto"/>
      </w:divBdr>
      <w:divsChild>
        <w:div w:id="1498809980">
          <w:marLeft w:val="0"/>
          <w:marRight w:val="0"/>
          <w:marTop w:val="0"/>
          <w:marBottom w:val="0"/>
          <w:divBdr>
            <w:top w:val="none" w:sz="0" w:space="0" w:color="auto"/>
            <w:left w:val="none" w:sz="0" w:space="0" w:color="auto"/>
            <w:bottom w:val="none" w:sz="0" w:space="0" w:color="auto"/>
            <w:right w:val="none" w:sz="0" w:space="0" w:color="auto"/>
          </w:divBdr>
          <w:divsChild>
            <w:div w:id="2096125431">
              <w:marLeft w:val="0"/>
              <w:marRight w:val="0"/>
              <w:marTop w:val="0"/>
              <w:marBottom w:val="0"/>
              <w:divBdr>
                <w:top w:val="none" w:sz="0" w:space="0" w:color="auto"/>
                <w:left w:val="none" w:sz="0" w:space="0" w:color="auto"/>
                <w:bottom w:val="none" w:sz="0" w:space="0" w:color="auto"/>
                <w:right w:val="none" w:sz="0" w:space="0" w:color="auto"/>
              </w:divBdr>
            </w:div>
            <w:div w:id="2061436043">
              <w:marLeft w:val="0"/>
              <w:marRight w:val="0"/>
              <w:marTop w:val="0"/>
              <w:marBottom w:val="0"/>
              <w:divBdr>
                <w:top w:val="none" w:sz="0" w:space="0" w:color="auto"/>
                <w:left w:val="none" w:sz="0" w:space="0" w:color="auto"/>
                <w:bottom w:val="none" w:sz="0" w:space="0" w:color="auto"/>
                <w:right w:val="none" w:sz="0" w:space="0" w:color="auto"/>
              </w:divBdr>
            </w:div>
            <w:div w:id="1469130043">
              <w:marLeft w:val="0"/>
              <w:marRight w:val="0"/>
              <w:marTop w:val="0"/>
              <w:marBottom w:val="0"/>
              <w:divBdr>
                <w:top w:val="none" w:sz="0" w:space="0" w:color="auto"/>
                <w:left w:val="none" w:sz="0" w:space="0" w:color="auto"/>
                <w:bottom w:val="none" w:sz="0" w:space="0" w:color="auto"/>
                <w:right w:val="none" w:sz="0" w:space="0" w:color="auto"/>
              </w:divBdr>
            </w:div>
            <w:div w:id="1590698037">
              <w:marLeft w:val="0"/>
              <w:marRight w:val="0"/>
              <w:marTop w:val="0"/>
              <w:marBottom w:val="0"/>
              <w:divBdr>
                <w:top w:val="none" w:sz="0" w:space="0" w:color="auto"/>
                <w:left w:val="none" w:sz="0" w:space="0" w:color="auto"/>
                <w:bottom w:val="none" w:sz="0" w:space="0" w:color="auto"/>
                <w:right w:val="none" w:sz="0" w:space="0" w:color="auto"/>
              </w:divBdr>
            </w:div>
            <w:div w:id="313484821">
              <w:marLeft w:val="0"/>
              <w:marRight w:val="0"/>
              <w:marTop w:val="0"/>
              <w:marBottom w:val="0"/>
              <w:divBdr>
                <w:top w:val="none" w:sz="0" w:space="0" w:color="auto"/>
                <w:left w:val="none" w:sz="0" w:space="0" w:color="auto"/>
                <w:bottom w:val="none" w:sz="0" w:space="0" w:color="auto"/>
                <w:right w:val="none" w:sz="0" w:space="0" w:color="auto"/>
              </w:divBdr>
            </w:div>
            <w:div w:id="1693677678">
              <w:marLeft w:val="0"/>
              <w:marRight w:val="0"/>
              <w:marTop w:val="0"/>
              <w:marBottom w:val="0"/>
              <w:divBdr>
                <w:top w:val="none" w:sz="0" w:space="0" w:color="auto"/>
                <w:left w:val="none" w:sz="0" w:space="0" w:color="auto"/>
                <w:bottom w:val="none" w:sz="0" w:space="0" w:color="auto"/>
                <w:right w:val="none" w:sz="0" w:space="0" w:color="auto"/>
              </w:divBdr>
            </w:div>
            <w:div w:id="1151795566">
              <w:marLeft w:val="0"/>
              <w:marRight w:val="0"/>
              <w:marTop w:val="0"/>
              <w:marBottom w:val="0"/>
              <w:divBdr>
                <w:top w:val="none" w:sz="0" w:space="0" w:color="auto"/>
                <w:left w:val="none" w:sz="0" w:space="0" w:color="auto"/>
                <w:bottom w:val="none" w:sz="0" w:space="0" w:color="auto"/>
                <w:right w:val="none" w:sz="0" w:space="0" w:color="auto"/>
              </w:divBdr>
            </w:div>
            <w:div w:id="1709866503">
              <w:marLeft w:val="0"/>
              <w:marRight w:val="0"/>
              <w:marTop w:val="0"/>
              <w:marBottom w:val="0"/>
              <w:divBdr>
                <w:top w:val="none" w:sz="0" w:space="0" w:color="auto"/>
                <w:left w:val="none" w:sz="0" w:space="0" w:color="auto"/>
                <w:bottom w:val="none" w:sz="0" w:space="0" w:color="auto"/>
                <w:right w:val="none" w:sz="0" w:space="0" w:color="auto"/>
              </w:divBdr>
            </w:div>
            <w:div w:id="2077782040">
              <w:marLeft w:val="0"/>
              <w:marRight w:val="0"/>
              <w:marTop w:val="0"/>
              <w:marBottom w:val="0"/>
              <w:divBdr>
                <w:top w:val="none" w:sz="0" w:space="0" w:color="auto"/>
                <w:left w:val="none" w:sz="0" w:space="0" w:color="auto"/>
                <w:bottom w:val="none" w:sz="0" w:space="0" w:color="auto"/>
                <w:right w:val="none" w:sz="0" w:space="0" w:color="auto"/>
              </w:divBdr>
            </w:div>
            <w:div w:id="2132044851">
              <w:marLeft w:val="0"/>
              <w:marRight w:val="0"/>
              <w:marTop w:val="0"/>
              <w:marBottom w:val="0"/>
              <w:divBdr>
                <w:top w:val="none" w:sz="0" w:space="0" w:color="auto"/>
                <w:left w:val="none" w:sz="0" w:space="0" w:color="auto"/>
                <w:bottom w:val="none" w:sz="0" w:space="0" w:color="auto"/>
                <w:right w:val="none" w:sz="0" w:space="0" w:color="auto"/>
              </w:divBdr>
            </w:div>
            <w:div w:id="453838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600401">
      <w:bodyDiv w:val="1"/>
      <w:marLeft w:val="0"/>
      <w:marRight w:val="0"/>
      <w:marTop w:val="0"/>
      <w:marBottom w:val="0"/>
      <w:divBdr>
        <w:top w:val="none" w:sz="0" w:space="0" w:color="auto"/>
        <w:left w:val="none" w:sz="0" w:space="0" w:color="auto"/>
        <w:bottom w:val="none" w:sz="0" w:space="0" w:color="auto"/>
        <w:right w:val="none" w:sz="0" w:space="0" w:color="auto"/>
      </w:divBdr>
    </w:div>
    <w:div w:id="1012534432">
      <w:bodyDiv w:val="1"/>
      <w:marLeft w:val="0"/>
      <w:marRight w:val="0"/>
      <w:marTop w:val="0"/>
      <w:marBottom w:val="0"/>
      <w:divBdr>
        <w:top w:val="none" w:sz="0" w:space="0" w:color="auto"/>
        <w:left w:val="none" w:sz="0" w:space="0" w:color="auto"/>
        <w:bottom w:val="none" w:sz="0" w:space="0" w:color="auto"/>
        <w:right w:val="none" w:sz="0" w:space="0" w:color="auto"/>
      </w:divBdr>
    </w:div>
    <w:div w:id="1018041958">
      <w:bodyDiv w:val="1"/>
      <w:marLeft w:val="0"/>
      <w:marRight w:val="0"/>
      <w:marTop w:val="0"/>
      <w:marBottom w:val="0"/>
      <w:divBdr>
        <w:top w:val="none" w:sz="0" w:space="0" w:color="auto"/>
        <w:left w:val="none" w:sz="0" w:space="0" w:color="auto"/>
        <w:bottom w:val="none" w:sz="0" w:space="0" w:color="auto"/>
        <w:right w:val="none" w:sz="0" w:space="0" w:color="auto"/>
      </w:divBdr>
    </w:div>
    <w:div w:id="1020399365">
      <w:bodyDiv w:val="1"/>
      <w:marLeft w:val="0"/>
      <w:marRight w:val="0"/>
      <w:marTop w:val="0"/>
      <w:marBottom w:val="0"/>
      <w:divBdr>
        <w:top w:val="none" w:sz="0" w:space="0" w:color="auto"/>
        <w:left w:val="none" w:sz="0" w:space="0" w:color="auto"/>
        <w:bottom w:val="none" w:sz="0" w:space="0" w:color="auto"/>
        <w:right w:val="none" w:sz="0" w:space="0" w:color="auto"/>
      </w:divBdr>
    </w:div>
    <w:div w:id="1021399568">
      <w:bodyDiv w:val="1"/>
      <w:marLeft w:val="0"/>
      <w:marRight w:val="0"/>
      <w:marTop w:val="0"/>
      <w:marBottom w:val="0"/>
      <w:divBdr>
        <w:top w:val="none" w:sz="0" w:space="0" w:color="auto"/>
        <w:left w:val="none" w:sz="0" w:space="0" w:color="auto"/>
        <w:bottom w:val="none" w:sz="0" w:space="0" w:color="auto"/>
        <w:right w:val="none" w:sz="0" w:space="0" w:color="auto"/>
      </w:divBdr>
    </w:div>
    <w:div w:id="1028526472">
      <w:bodyDiv w:val="1"/>
      <w:marLeft w:val="0"/>
      <w:marRight w:val="0"/>
      <w:marTop w:val="0"/>
      <w:marBottom w:val="0"/>
      <w:divBdr>
        <w:top w:val="none" w:sz="0" w:space="0" w:color="auto"/>
        <w:left w:val="none" w:sz="0" w:space="0" w:color="auto"/>
        <w:bottom w:val="none" w:sz="0" w:space="0" w:color="auto"/>
        <w:right w:val="none" w:sz="0" w:space="0" w:color="auto"/>
      </w:divBdr>
    </w:div>
    <w:div w:id="1030031467">
      <w:bodyDiv w:val="1"/>
      <w:marLeft w:val="0"/>
      <w:marRight w:val="0"/>
      <w:marTop w:val="0"/>
      <w:marBottom w:val="0"/>
      <w:divBdr>
        <w:top w:val="none" w:sz="0" w:space="0" w:color="auto"/>
        <w:left w:val="none" w:sz="0" w:space="0" w:color="auto"/>
        <w:bottom w:val="none" w:sz="0" w:space="0" w:color="auto"/>
        <w:right w:val="none" w:sz="0" w:space="0" w:color="auto"/>
      </w:divBdr>
    </w:div>
    <w:div w:id="1030492775">
      <w:bodyDiv w:val="1"/>
      <w:marLeft w:val="0"/>
      <w:marRight w:val="0"/>
      <w:marTop w:val="0"/>
      <w:marBottom w:val="0"/>
      <w:divBdr>
        <w:top w:val="none" w:sz="0" w:space="0" w:color="auto"/>
        <w:left w:val="none" w:sz="0" w:space="0" w:color="auto"/>
        <w:bottom w:val="none" w:sz="0" w:space="0" w:color="auto"/>
        <w:right w:val="none" w:sz="0" w:space="0" w:color="auto"/>
      </w:divBdr>
    </w:div>
    <w:div w:id="1039360568">
      <w:bodyDiv w:val="1"/>
      <w:marLeft w:val="0"/>
      <w:marRight w:val="0"/>
      <w:marTop w:val="0"/>
      <w:marBottom w:val="0"/>
      <w:divBdr>
        <w:top w:val="none" w:sz="0" w:space="0" w:color="auto"/>
        <w:left w:val="none" w:sz="0" w:space="0" w:color="auto"/>
        <w:bottom w:val="none" w:sz="0" w:space="0" w:color="auto"/>
        <w:right w:val="none" w:sz="0" w:space="0" w:color="auto"/>
      </w:divBdr>
    </w:div>
    <w:div w:id="1041898429">
      <w:bodyDiv w:val="1"/>
      <w:marLeft w:val="0"/>
      <w:marRight w:val="0"/>
      <w:marTop w:val="0"/>
      <w:marBottom w:val="0"/>
      <w:divBdr>
        <w:top w:val="none" w:sz="0" w:space="0" w:color="auto"/>
        <w:left w:val="none" w:sz="0" w:space="0" w:color="auto"/>
        <w:bottom w:val="none" w:sz="0" w:space="0" w:color="auto"/>
        <w:right w:val="none" w:sz="0" w:space="0" w:color="auto"/>
      </w:divBdr>
    </w:div>
    <w:div w:id="1048457262">
      <w:bodyDiv w:val="1"/>
      <w:marLeft w:val="0"/>
      <w:marRight w:val="0"/>
      <w:marTop w:val="0"/>
      <w:marBottom w:val="0"/>
      <w:divBdr>
        <w:top w:val="none" w:sz="0" w:space="0" w:color="auto"/>
        <w:left w:val="none" w:sz="0" w:space="0" w:color="auto"/>
        <w:bottom w:val="none" w:sz="0" w:space="0" w:color="auto"/>
        <w:right w:val="none" w:sz="0" w:space="0" w:color="auto"/>
      </w:divBdr>
    </w:div>
    <w:div w:id="1054933560">
      <w:bodyDiv w:val="1"/>
      <w:marLeft w:val="0"/>
      <w:marRight w:val="0"/>
      <w:marTop w:val="0"/>
      <w:marBottom w:val="0"/>
      <w:divBdr>
        <w:top w:val="none" w:sz="0" w:space="0" w:color="auto"/>
        <w:left w:val="none" w:sz="0" w:space="0" w:color="auto"/>
        <w:bottom w:val="none" w:sz="0" w:space="0" w:color="auto"/>
        <w:right w:val="none" w:sz="0" w:space="0" w:color="auto"/>
      </w:divBdr>
    </w:div>
    <w:div w:id="1059522753">
      <w:bodyDiv w:val="1"/>
      <w:marLeft w:val="0"/>
      <w:marRight w:val="0"/>
      <w:marTop w:val="0"/>
      <w:marBottom w:val="0"/>
      <w:divBdr>
        <w:top w:val="none" w:sz="0" w:space="0" w:color="auto"/>
        <w:left w:val="none" w:sz="0" w:space="0" w:color="auto"/>
        <w:bottom w:val="none" w:sz="0" w:space="0" w:color="auto"/>
        <w:right w:val="none" w:sz="0" w:space="0" w:color="auto"/>
      </w:divBdr>
    </w:div>
    <w:div w:id="1062754248">
      <w:bodyDiv w:val="1"/>
      <w:marLeft w:val="0"/>
      <w:marRight w:val="0"/>
      <w:marTop w:val="0"/>
      <w:marBottom w:val="0"/>
      <w:divBdr>
        <w:top w:val="none" w:sz="0" w:space="0" w:color="auto"/>
        <w:left w:val="none" w:sz="0" w:space="0" w:color="auto"/>
        <w:bottom w:val="none" w:sz="0" w:space="0" w:color="auto"/>
        <w:right w:val="none" w:sz="0" w:space="0" w:color="auto"/>
      </w:divBdr>
    </w:div>
    <w:div w:id="1067918593">
      <w:bodyDiv w:val="1"/>
      <w:marLeft w:val="0"/>
      <w:marRight w:val="0"/>
      <w:marTop w:val="0"/>
      <w:marBottom w:val="0"/>
      <w:divBdr>
        <w:top w:val="none" w:sz="0" w:space="0" w:color="auto"/>
        <w:left w:val="none" w:sz="0" w:space="0" w:color="auto"/>
        <w:bottom w:val="none" w:sz="0" w:space="0" w:color="auto"/>
        <w:right w:val="none" w:sz="0" w:space="0" w:color="auto"/>
      </w:divBdr>
    </w:div>
    <w:div w:id="1067994128">
      <w:bodyDiv w:val="1"/>
      <w:marLeft w:val="0"/>
      <w:marRight w:val="0"/>
      <w:marTop w:val="0"/>
      <w:marBottom w:val="0"/>
      <w:divBdr>
        <w:top w:val="none" w:sz="0" w:space="0" w:color="auto"/>
        <w:left w:val="none" w:sz="0" w:space="0" w:color="auto"/>
        <w:bottom w:val="none" w:sz="0" w:space="0" w:color="auto"/>
        <w:right w:val="none" w:sz="0" w:space="0" w:color="auto"/>
      </w:divBdr>
    </w:div>
    <w:div w:id="1068768315">
      <w:bodyDiv w:val="1"/>
      <w:marLeft w:val="0"/>
      <w:marRight w:val="0"/>
      <w:marTop w:val="0"/>
      <w:marBottom w:val="0"/>
      <w:divBdr>
        <w:top w:val="none" w:sz="0" w:space="0" w:color="auto"/>
        <w:left w:val="none" w:sz="0" w:space="0" w:color="auto"/>
        <w:bottom w:val="none" w:sz="0" w:space="0" w:color="auto"/>
        <w:right w:val="none" w:sz="0" w:space="0" w:color="auto"/>
      </w:divBdr>
    </w:div>
    <w:div w:id="1080642161">
      <w:bodyDiv w:val="1"/>
      <w:marLeft w:val="0"/>
      <w:marRight w:val="0"/>
      <w:marTop w:val="0"/>
      <w:marBottom w:val="0"/>
      <w:divBdr>
        <w:top w:val="none" w:sz="0" w:space="0" w:color="auto"/>
        <w:left w:val="none" w:sz="0" w:space="0" w:color="auto"/>
        <w:bottom w:val="none" w:sz="0" w:space="0" w:color="auto"/>
        <w:right w:val="none" w:sz="0" w:space="0" w:color="auto"/>
      </w:divBdr>
    </w:div>
    <w:div w:id="1080832141">
      <w:bodyDiv w:val="1"/>
      <w:marLeft w:val="0"/>
      <w:marRight w:val="0"/>
      <w:marTop w:val="0"/>
      <w:marBottom w:val="0"/>
      <w:divBdr>
        <w:top w:val="none" w:sz="0" w:space="0" w:color="auto"/>
        <w:left w:val="none" w:sz="0" w:space="0" w:color="auto"/>
        <w:bottom w:val="none" w:sz="0" w:space="0" w:color="auto"/>
        <w:right w:val="none" w:sz="0" w:space="0" w:color="auto"/>
      </w:divBdr>
    </w:div>
    <w:div w:id="1082602821">
      <w:bodyDiv w:val="1"/>
      <w:marLeft w:val="0"/>
      <w:marRight w:val="0"/>
      <w:marTop w:val="0"/>
      <w:marBottom w:val="0"/>
      <w:divBdr>
        <w:top w:val="none" w:sz="0" w:space="0" w:color="auto"/>
        <w:left w:val="none" w:sz="0" w:space="0" w:color="auto"/>
        <w:bottom w:val="none" w:sz="0" w:space="0" w:color="auto"/>
        <w:right w:val="none" w:sz="0" w:space="0" w:color="auto"/>
      </w:divBdr>
    </w:div>
    <w:div w:id="1086345238">
      <w:bodyDiv w:val="1"/>
      <w:marLeft w:val="0"/>
      <w:marRight w:val="0"/>
      <w:marTop w:val="0"/>
      <w:marBottom w:val="0"/>
      <w:divBdr>
        <w:top w:val="none" w:sz="0" w:space="0" w:color="auto"/>
        <w:left w:val="none" w:sz="0" w:space="0" w:color="auto"/>
        <w:bottom w:val="none" w:sz="0" w:space="0" w:color="auto"/>
        <w:right w:val="none" w:sz="0" w:space="0" w:color="auto"/>
      </w:divBdr>
    </w:div>
    <w:div w:id="1089079807">
      <w:bodyDiv w:val="1"/>
      <w:marLeft w:val="0"/>
      <w:marRight w:val="0"/>
      <w:marTop w:val="0"/>
      <w:marBottom w:val="0"/>
      <w:divBdr>
        <w:top w:val="none" w:sz="0" w:space="0" w:color="auto"/>
        <w:left w:val="none" w:sz="0" w:space="0" w:color="auto"/>
        <w:bottom w:val="none" w:sz="0" w:space="0" w:color="auto"/>
        <w:right w:val="none" w:sz="0" w:space="0" w:color="auto"/>
      </w:divBdr>
    </w:div>
    <w:div w:id="1100954097">
      <w:bodyDiv w:val="1"/>
      <w:marLeft w:val="0"/>
      <w:marRight w:val="0"/>
      <w:marTop w:val="0"/>
      <w:marBottom w:val="0"/>
      <w:divBdr>
        <w:top w:val="none" w:sz="0" w:space="0" w:color="auto"/>
        <w:left w:val="none" w:sz="0" w:space="0" w:color="auto"/>
        <w:bottom w:val="none" w:sz="0" w:space="0" w:color="auto"/>
        <w:right w:val="none" w:sz="0" w:space="0" w:color="auto"/>
      </w:divBdr>
    </w:div>
    <w:div w:id="1108351904">
      <w:bodyDiv w:val="1"/>
      <w:marLeft w:val="0"/>
      <w:marRight w:val="0"/>
      <w:marTop w:val="0"/>
      <w:marBottom w:val="0"/>
      <w:divBdr>
        <w:top w:val="none" w:sz="0" w:space="0" w:color="auto"/>
        <w:left w:val="none" w:sz="0" w:space="0" w:color="auto"/>
        <w:bottom w:val="none" w:sz="0" w:space="0" w:color="auto"/>
        <w:right w:val="none" w:sz="0" w:space="0" w:color="auto"/>
      </w:divBdr>
    </w:div>
    <w:div w:id="1110591732">
      <w:bodyDiv w:val="1"/>
      <w:marLeft w:val="0"/>
      <w:marRight w:val="0"/>
      <w:marTop w:val="0"/>
      <w:marBottom w:val="0"/>
      <w:divBdr>
        <w:top w:val="none" w:sz="0" w:space="0" w:color="auto"/>
        <w:left w:val="none" w:sz="0" w:space="0" w:color="auto"/>
        <w:bottom w:val="none" w:sz="0" w:space="0" w:color="auto"/>
        <w:right w:val="none" w:sz="0" w:space="0" w:color="auto"/>
      </w:divBdr>
    </w:div>
    <w:div w:id="1114980087">
      <w:bodyDiv w:val="1"/>
      <w:marLeft w:val="0"/>
      <w:marRight w:val="0"/>
      <w:marTop w:val="0"/>
      <w:marBottom w:val="0"/>
      <w:divBdr>
        <w:top w:val="none" w:sz="0" w:space="0" w:color="auto"/>
        <w:left w:val="none" w:sz="0" w:space="0" w:color="auto"/>
        <w:bottom w:val="none" w:sz="0" w:space="0" w:color="auto"/>
        <w:right w:val="none" w:sz="0" w:space="0" w:color="auto"/>
      </w:divBdr>
    </w:div>
    <w:div w:id="1118990960">
      <w:bodyDiv w:val="1"/>
      <w:marLeft w:val="0"/>
      <w:marRight w:val="0"/>
      <w:marTop w:val="0"/>
      <w:marBottom w:val="0"/>
      <w:divBdr>
        <w:top w:val="none" w:sz="0" w:space="0" w:color="auto"/>
        <w:left w:val="none" w:sz="0" w:space="0" w:color="auto"/>
        <w:bottom w:val="none" w:sz="0" w:space="0" w:color="auto"/>
        <w:right w:val="none" w:sz="0" w:space="0" w:color="auto"/>
      </w:divBdr>
    </w:div>
    <w:div w:id="1122117575">
      <w:bodyDiv w:val="1"/>
      <w:marLeft w:val="0"/>
      <w:marRight w:val="0"/>
      <w:marTop w:val="0"/>
      <w:marBottom w:val="0"/>
      <w:divBdr>
        <w:top w:val="none" w:sz="0" w:space="0" w:color="auto"/>
        <w:left w:val="none" w:sz="0" w:space="0" w:color="auto"/>
        <w:bottom w:val="none" w:sz="0" w:space="0" w:color="auto"/>
        <w:right w:val="none" w:sz="0" w:space="0" w:color="auto"/>
      </w:divBdr>
    </w:div>
    <w:div w:id="1131904710">
      <w:bodyDiv w:val="1"/>
      <w:marLeft w:val="0"/>
      <w:marRight w:val="0"/>
      <w:marTop w:val="0"/>
      <w:marBottom w:val="0"/>
      <w:divBdr>
        <w:top w:val="none" w:sz="0" w:space="0" w:color="auto"/>
        <w:left w:val="none" w:sz="0" w:space="0" w:color="auto"/>
        <w:bottom w:val="none" w:sz="0" w:space="0" w:color="auto"/>
        <w:right w:val="none" w:sz="0" w:space="0" w:color="auto"/>
      </w:divBdr>
    </w:div>
    <w:div w:id="1143158977">
      <w:bodyDiv w:val="1"/>
      <w:marLeft w:val="0"/>
      <w:marRight w:val="0"/>
      <w:marTop w:val="0"/>
      <w:marBottom w:val="0"/>
      <w:divBdr>
        <w:top w:val="none" w:sz="0" w:space="0" w:color="auto"/>
        <w:left w:val="none" w:sz="0" w:space="0" w:color="auto"/>
        <w:bottom w:val="none" w:sz="0" w:space="0" w:color="auto"/>
        <w:right w:val="none" w:sz="0" w:space="0" w:color="auto"/>
      </w:divBdr>
    </w:div>
    <w:div w:id="1146047037">
      <w:bodyDiv w:val="1"/>
      <w:marLeft w:val="0"/>
      <w:marRight w:val="0"/>
      <w:marTop w:val="0"/>
      <w:marBottom w:val="0"/>
      <w:divBdr>
        <w:top w:val="none" w:sz="0" w:space="0" w:color="auto"/>
        <w:left w:val="none" w:sz="0" w:space="0" w:color="auto"/>
        <w:bottom w:val="none" w:sz="0" w:space="0" w:color="auto"/>
        <w:right w:val="none" w:sz="0" w:space="0" w:color="auto"/>
      </w:divBdr>
    </w:div>
    <w:div w:id="1148133159">
      <w:bodyDiv w:val="1"/>
      <w:marLeft w:val="0"/>
      <w:marRight w:val="0"/>
      <w:marTop w:val="0"/>
      <w:marBottom w:val="0"/>
      <w:divBdr>
        <w:top w:val="none" w:sz="0" w:space="0" w:color="auto"/>
        <w:left w:val="none" w:sz="0" w:space="0" w:color="auto"/>
        <w:bottom w:val="none" w:sz="0" w:space="0" w:color="auto"/>
        <w:right w:val="none" w:sz="0" w:space="0" w:color="auto"/>
      </w:divBdr>
    </w:div>
    <w:div w:id="1149009392">
      <w:bodyDiv w:val="1"/>
      <w:marLeft w:val="0"/>
      <w:marRight w:val="0"/>
      <w:marTop w:val="0"/>
      <w:marBottom w:val="0"/>
      <w:divBdr>
        <w:top w:val="none" w:sz="0" w:space="0" w:color="auto"/>
        <w:left w:val="none" w:sz="0" w:space="0" w:color="auto"/>
        <w:bottom w:val="none" w:sz="0" w:space="0" w:color="auto"/>
        <w:right w:val="none" w:sz="0" w:space="0" w:color="auto"/>
      </w:divBdr>
    </w:div>
    <w:div w:id="1149857839">
      <w:bodyDiv w:val="1"/>
      <w:marLeft w:val="0"/>
      <w:marRight w:val="0"/>
      <w:marTop w:val="0"/>
      <w:marBottom w:val="0"/>
      <w:divBdr>
        <w:top w:val="none" w:sz="0" w:space="0" w:color="auto"/>
        <w:left w:val="none" w:sz="0" w:space="0" w:color="auto"/>
        <w:bottom w:val="none" w:sz="0" w:space="0" w:color="auto"/>
        <w:right w:val="none" w:sz="0" w:space="0" w:color="auto"/>
      </w:divBdr>
    </w:div>
    <w:div w:id="1153334549">
      <w:bodyDiv w:val="1"/>
      <w:marLeft w:val="0"/>
      <w:marRight w:val="0"/>
      <w:marTop w:val="0"/>
      <w:marBottom w:val="0"/>
      <w:divBdr>
        <w:top w:val="none" w:sz="0" w:space="0" w:color="auto"/>
        <w:left w:val="none" w:sz="0" w:space="0" w:color="auto"/>
        <w:bottom w:val="none" w:sz="0" w:space="0" w:color="auto"/>
        <w:right w:val="none" w:sz="0" w:space="0" w:color="auto"/>
      </w:divBdr>
    </w:div>
    <w:div w:id="1154180866">
      <w:bodyDiv w:val="1"/>
      <w:marLeft w:val="0"/>
      <w:marRight w:val="0"/>
      <w:marTop w:val="0"/>
      <w:marBottom w:val="0"/>
      <w:divBdr>
        <w:top w:val="none" w:sz="0" w:space="0" w:color="auto"/>
        <w:left w:val="none" w:sz="0" w:space="0" w:color="auto"/>
        <w:bottom w:val="none" w:sz="0" w:space="0" w:color="auto"/>
        <w:right w:val="none" w:sz="0" w:space="0" w:color="auto"/>
      </w:divBdr>
    </w:div>
    <w:div w:id="1156142413">
      <w:bodyDiv w:val="1"/>
      <w:marLeft w:val="0"/>
      <w:marRight w:val="0"/>
      <w:marTop w:val="0"/>
      <w:marBottom w:val="0"/>
      <w:divBdr>
        <w:top w:val="none" w:sz="0" w:space="0" w:color="auto"/>
        <w:left w:val="none" w:sz="0" w:space="0" w:color="auto"/>
        <w:bottom w:val="none" w:sz="0" w:space="0" w:color="auto"/>
        <w:right w:val="none" w:sz="0" w:space="0" w:color="auto"/>
      </w:divBdr>
    </w:div>
    <w:div w:id="1160804954">
      <w:bodyDiv w:val="1"/>
      <w:marLeft w:val="0"/>
      <w:marRight w:val="0"/>
      <w:marTop w:val="0"/>
      <w:marBottom w:val="0"/>
      <w:divBdr>
        <w:top w:val="none" w:sz="0" w:space="0" w:color="auto"/>
        <w:left w:val="none" w:sz="0" w:space="0" w:color="auto"/>
        <w:bottom w:val="none" w:sz="0" w:space="0" w:color="auto"/>
        <w:right w:val="none" w:sz="0" w:space="0" w:color="auto"/>
      </w:divBdr>
    </w:div>
    <w:div w:id="1161888016">
      <w:bodyDiv w:val="1"/>
      <w:marLeft w:val="0"/>
      <w:marRight w:val="0"/>
      <w:marTop w:val="0"/>
      <w:marBottom w:val="0"/>
      <w:divBdr>
        <w:top w:val="none" w:sz="0" w:space="0" w:color="auto"/>
        <w:left w:val="none" w:sz="0" w:space="0" w:color="auto"/>
        <w:bottom w:val="none" w:sz="0" w:space="0" w:color="auto"/>
        <w:right w:val="none" w:sz="0" w:space="0" w:color="auto"/>
      </w:divBdr>
    </w:div>
    <w:div w:id="1171917651">
      <w:bodyDiv w:val="1"/>
      <w:marLeft w:val="0"/>
      <w:marRight w:val="0"/>
      <w:marTop w:val="0"/>
      <w:marBottom w:val="0"/>
      <w:divBdr>
        <w:top w:val="none" w:sz="0" w:space="0" w:color="auto"/>
        <w:left w:val="none" w:sz="0" w:space="0" w:color="auto"/>
        <w:bottom w:val="none" w:sz="0" w:space="0" w:color="auto"/>
        <w:right w:val="none" w:sz="0" w:space="0" w:color="auto"/>
      </w:divBdr>
    </w:div>
    <w:div w:id="1173376011">
      <w:bodyDiv w:val="1"/>
      <w:marLeft w:val="0"/>
      <w:marRight w:val="0"/>
      <w:marTop w:val="0"/>
      <w:marBottom w:val="0"/>
      <w:divBdr>
        <w:top w:val="none" w:sz="0" w:space="0" w:color="auto"/>
        <w:left w:val="none" w:sz="0" w:space="0" w:color="auto"/>
        <w:bottom w:val="none" w:sz="0" w:space="0" w:color="auto"/>
        <w:right w:val="none" w:sz="0" w:space="0" w:color="auto"/>
      </w:divBdr>
    </w:div>
    <w:div w:id="1181554485">
      <w:bodyDiv w:val="1"/>
      <w:marLeft w:val="0"/>
      <w:marRight w:val="0"/>
      <w:marTop w:val="0"/>
      <w:marBottom w:val="0"/>
      <w:divBdr>
        <w:top w:val="none" w:sz="0" w:space="0" w:color="auto"/>
        <w:left w:val="none" w:sz="0" w:space="0" w:color="auto"/>
        <w:bottom w:val="none" w:sz="0" w:space="0" w:color="auto"/>
        <w:right w:val="none" w:sz="0" w:space="0" w:color="auto"/>
      </w:divBdr>
    </w:div>
    <w:div w:id="1186359616">
      <w:bodyDiv w:val="1"/>
      <w:marLeft w:val="0"/>
      <w:marRight w:val="0"/>
      <w:marTop w:val="0"/>
      <w:marBottom w:val="0"/>
      <w:divBdr>
        <w:top w:val="none" w:sz="0" w:space="0" w:color="auto"/>
        <w:left w:val="none" w:sz="0" w:space="0" w:color="auto"/>
        <w:bottom w:val="none" w:sz="0" w:space="0" w:color="auto"/>
        <w:right w:val="none" w:sz="0" w:space="0" w:color="auto"/>
      </w:divBdr>
    </w:div>
    <w:div w:id="1186944195">
      <w:bodyDiv w:val="1"/>
      <w:marLeft w:val="0"/>
      <w:marRight w:val="0"/>
      <w:marTop w:val="0"/>
      <w:marBottom w:val="0"/>
      <w:divBdr>
        <w:top w:val="none" w:sz="0" w:space="0" w:color="auto"/>
        <w:left w:val="none" w:sz="0" w:space="0" w:color="auto"/>
        <w:bottom w:val="none" w:sz="0" w:space="0" w:color="auto"/>
        <w:right w:val="none" w:sz="0" w:space="0" w:color="auto"/>
      </w:divBdr>
    </w:div>
    <w:div w:id="1192455055">
      <w:bodyDiv w:val="1"/>
      <w:marLeft w:val="0"/>
      <w:marRight w:val="0"/>
      <w:marTop w:val="0"/>
      <w:marBottom w:val="0"/>
      <w:divBdr>
        <w:top w:val="none" w:sz="0" w:space="0" w:color="auto"/>
        <w:left w:val="none" w:sz="0" w:space="0" w:color="auto"/>
        <w:bottom w:val="none" w:sz="0" w:space="0" w:color="auto"/>
        <w:right w:val="none" w:sz="0" w:space="0" w:color="auto"/>
      </w:divBdr>
    </w:div>
    <w:div w:id="1194735875">
      <w:bodyDiv w:val="1"/>
      <w:marLeft w:val="0"/>
      <w:marRight w:val="0"/>
      <w:marTop w:val="0"/>
      <w:marBottom w:val="0"/>
      <w:divBdr>
        <w:top w:val="none" w:sz="0" w:space="0" w:color="auto"/>
        <w:left w:val="none" w:sz="0" w:space="0" w:color="auto"/>
        <w:bottom w:val="none" w:sz="0" w:space="0" w:color="auto"/>
        <w:right w:val="none" w:sz="0" w:space="0" w:color="auto"/>
      </w:divBdr>
    </w:div>
    <w:div w:id="1198615987">
      <w:bodyDiv w:val="1"/>
      <w:marLeft w:val="0"/>
      <w:marRight w:val="0"/>
      <w:marTop w:val="0"/>
      <w:marBottom w:val="0"/>
      <w:divBdr>
        <w:top w:val="none" w:sz="0" w:space="0" w:color="auto"/>
        <w:left w:val="none" w:sz="0" w:space="0" w:color="auto"/>
        <w:bottom w:val="none" w:sz="0" w:space="0" w:color="auto"/>
        <w:right w:val="none" w:sz="0" w:space="0" w:color="auto"/>
      </w:divBdr>
    </w:div>
    <w:div w:id="1200554850">
      <w:bodyDiv w:val="1"/>
      <w:marLeft w:val="0"/>
      <w:marRight w:val="0"/>
      <w:marTop w:val="0"/>
      <w:marBottom w:val="0"/>
      <w:divBdr>
        <w:top w:val="none" w:sz="0" w:space="0" w:color="auto"/>
        <w:left w:val="none" w:sz="0" w:space="0" w:color="auto"/>
        <w:bottom w:val="none" w:sz="0" w:space="0" w:color="auto"/>
        <w:right w:val="none" w:sz="0" w:space="0" w:color="auto"/>
      </w:divBdr>
    </w:div>
    <w:div w:id="1217625678">
      <w:bodyDiv w:val="1"/>
      <w:marLeft w:val="0"/>
      <w:marRight w:val="0"/>
      <w:marTop w:val="0"/>
      <w:marBottom w:val="0"/>
      <w:divBdr>
        <w:top w:val="none" w:sz="0" w:space="0" w:color="auto"/>
        <w:left w:val="none" w:sz="0" w:space="0" w:color="auto"/>
        <w:bottom w:val="none" w:sz="0" w:space="0" w:color="auto"/>
        <w:right w:val="none" w:sz="0" w:space="0" w:color="auto"/>
      </w:divBdr>
    </w:div>
    <w:div w:id="1220632128">
      <w:bodyDiv w:val="1"/>
      <w:marLeft w:val="0"/>
      <w:marRight w:val="0"/>
      <w:marTop w:val="0"/>
      <w:marBottom w:val="0"/>
      <w:divBdr>
        <w:top w:val="none" w:sz="0" w:space="0" w:color="auto"/>
        <w:left w:val="none" w:sz="0" w:space="0" w:color="auto"/>
        <w:bottom w:val="none" w:sz="0" w:space="0" w:color="auto"/>
        <w:right w:val="none" w:sz="0" w:space="0" w:color="auto"/>
      </w:divBdr>
    </w:div>
    <w:div w:id="1224874520">
      <w:bodyDiv w:val="1"/>
      <w:marLeft w:val="0"/>
      <w:marRight w:val="0"/>
      <w:marTop w:val="0"/>
      <w:marBottom w:val="0"/>
      <w:divBdr>
        <w:top w:val="none" w:sz="0" w:space="0" w:color="auto"/>
        <w:left w:val="none" w:sz="0" w:space="0" w:color="auto"/>
        <w:bottom w:val="none" w:sz="0" w:space="0" w:color="auto"/>
        <w:right w:val="none" w:sz="0" w:space="0" w:color="auto"/>
      </w:divBdr>
    </w:div>
    <w:div w:id="1226335662">
      <w:bodyDiv w:val="1"/>
      <w:marLeft w:val="0"/>
      <w:marRight w:val="0"/>
      <w:marTop w:val="0"/>
      <w:marBottom w:val="0"/>
      <w:divBdr>
        <w:top w:val="none" w:sz="0" w:space="0" w:color="auto"/>
        <w:left w:val="none" w:sz="0" w:space="0" w:color="auto"/>
        <w:bottom w:val="none" w:sz="0" w:space="0" w:color="auto"/>
        <w:right w:val="none" w:sz="0" w:space="0" w:color="auto"/>
      </w:divBdr>
    </w:div>
    <w:div w:id="1228764289">
      <w:bodyDiv w:val="1"/>
      <w:marLeft w:val="0"/>
      <w:marRight w:val="0"/>
      <w:marTop w:val="0"/>
      <w:marBottom w:val="0"/>
      <w:divBdr>
        <w:top w:val="none" w:sz="0" w:space="0" w:color="auto"/>
        <w:left w:val="none" w:sz="0" w:space="0" w:color="auto"/>
        <w:bottom w:val="none" w:sz="0" w:space="0" w:color="auto"/>
        <w:right w:val="none" w:sz="0" w:space="0" w:color="auto"/>
      </w:divBdr>
    </w:div>
    <w:div w:id="1234706063">
      <w:bodyDiv w:val="1"/>
      <w:marLeft w:val="0"/>
      <w:marRight w:val="0"/>
      <w:marTop w:val="0"/>
      <w:marBottom w:val="0"/>
      <w:divBdr>
        <w:top w:val="none" w:sz="0" w:space="0" w:color="auto"/>
        <w:left w:val="none" w:sz="0" w:space="0" w:color="auto"/>
        <w:bottom w:val="none" w:sz="0" w:space="0" w:color="auto"/>
        <w:right w:val="none" w:sz="0" w:space="0" w:color="auto"/>
      </w:divBdr>
    </w:div>
    <w:div w:id="1238321674">
      <w:bodyDiv w:val="1"/>
      <w:marLeft w:val="0"/>
      <w:marRight w:val="0"/>
      <w:marTop w:val="0"/>
      <w:marBottom w:val="0"/>
      <w:divBdr>
        <w:top w:val="none" w:sz="0" w:space="0" w:color="auto"/>
        <w:left w:val="none" w:sz="0" w:space="0" w:color="auto"/>
        <w:bottom w:val="none" w:sz="0" w:space="0" w:color="auto"/>
        <w:right w:val="none" w:sz="0" w:space="0" w:color="auto"/>
      </w:divBdr>
    </w:div>
    <w:div w:id="1238709658">
      <w:bodyDiv w:val="1"/>
      <w:marLeft w:val="0"/>
      <w:marRight w:val="0"/>
      <w:marTop w:val="0"/>
      <w:marBottom w:val="0"/>
      <w:divBdr>
        <w:top w:val="none" w:sz="0" w:space="0" w:color="auto"/>
        <w:left w:val="none" w:sz="0" w:space="0" w:color="auto"/>
        <w:bottom w:val="none" w:sz="0" w:space="0" w:color="auto"/>
        <w:right w:val="none" w:sz="0" w:space="0" w:color="auto"/>
      </w:divBdr>
    </w:div>
    <w:div w:id="1250890298">
      <w:bodyDiv w:val="1"/>
      <w:marLeft w:val="0"/>
      <w:marRight w:val="0"/>
      <w:marTop w:val="0"/>
      <w:marBottom w:val="0"/>
      <w:divBdr>
        <w:top w:val="none" w:sz="0" w:space="0" w:color="auto"/>
        <w:left w:val="none" w:sz="0" w:space="0" w:color="auto"/>
        <w:bottom w:val="none" w:sz="0" w:space="0" w:color="auto"/>
        <w:right w:val="none" w:sz="0" w:space="0" w:color="auto"/>
      </w:divBdr>
    </w:div>
    <w:div w:id="1252817567">
      <w:bodyDiv w:val="1"/>
      <w:marLeft w:val="0"/>
      <w:marRight w:val="0"/>
      <w:marTop w:val="0"/>
      <w:marBottom w:val="0"/>
      <w:divBdr>
        <w:top w:val="none" w:sz="0" w:space="0" w:color="auto"/>
        <w:left w:val="none" w:sz="0" w:space="0" w:color="auto"/>
        <w:bottom w:val="none" w:sz="0" w:space="0" w:color="auto"/>
        <w:right w:val="none" w:sz="0" w:space="0" w:color="auto"/>
      </w:divBdr>
    </w:div>
    <w:div w:id="1276791059">
      <w:bodyDiv w:val="1"/>
      <w:marLeft w:val="0"/>
      <w:marRight w:val="0"/>
      <w:marTop w:val="0"/>
      <w:marBottom w:val="0"/>
      <w:divBdr>
        <w:top w:val="none" w:sz="0" w:space="0" w:color="auto"/>
        <w:left w:val="none" w:sz="0" w:space="0" w:color="auto"/>
        <w:bottom w:val="none" w:sz="0" w:space="0" w:color="auto"/>
        <w:right w:val="none" w:sz="0" w:space="0" w:color="auto"/>
      </w:divBdr>
    </w:div>
    <w:div w:id="1278635280">
      <w:bodyDiv w:val="1"/>
      <w:marLeft w:val="0"/>
      <w:marRight w:val="0"/>
      <w:marTop w:val="0"/>
      <w:marBottom w:val="0"/>
      <w:divBdr>
        <w:top w:val="none" w:sz="0" w:space="0" w:color="auto"/>
        <w:left w:val="none" w:sz="0" w:space="0" w:color="auto"/>
        <w:bottom w:val="none" w:sz="0" w:space="0" w:color="auto"/>
        <w:right w:val="none" w:sz="0" w:space="0" w:color="auto"/>
      </w:divBdr>
    </w:div>
    <w:div w:id="1283027880">
      <w:bodyDiv w:val="1"/>
      <w:marLeft w:val="0"/>
      <w:marRight w:val="0"/>
      <w:marTop w:val="0"/>
      <w:marBottom w:val="0"/>
      <w:divBdr>
        <w:top w:val="none" w:sz="0" w:space="0" w:color="auto"/>
        <w:left w:val="none" w:sz="0" w:space="0" w:color="auto"/>
        <w:bottom w:val="none" w:sz="0" w:space="0" w:color="auto"/>
        <w:right w:val="none" w:sz="0" w:space="0" w:color="auto"/>
      </w:divBdr>
    </w:div>
    <w:div w:id="1288320081">
      <w:bodyDiv w:val="1"/>
      <w:marLeft w:val="0"/>
      <w:marRight w:val="0"/>
      <w:marTop w:val="0"/>
      <w:marBottom w:val="0"/>
      <w:divBdr>
        <w:top w:val="none" w:sz="0" w:space="0" w:color="auto"/>
        <w:left w:val="none" w:sz="0" w:space="0" w:color="auto"/>
        <w:bottom w:val="none" w:sz="0" w:space="0" w:color="auto"/>
        <w:right w:val="none" w:sz="0" w:space="0" w:color="auto"/>
      </w:divBdr>
    </w:div>
    <w:div w:id="1299335604">
      <w:bodyDiv w:val="1"/>
      <w:marLeft w:val="0"/>
      <w:marRight w:val="0"/>
      <w:marTop w:val="0"/>
      <w:marBottom w:val="0"/>
      <w:divBdr>
        <w:top w:val="none" w:sz="0" w:space="0" w:color="auto"/>
        <w:left w:val="none" w:sz="0" w:space="0" w:color="auto"/>
        <w:bottom w:val="none" w:sz="0" w:space="0" w:color="auto"/>
        <w:right w:val="none" w:sz="0" w:space="0" w:color="auto"/>
      </w:divBdr>
      <w:divsChild>
        <w:div w:id="594900248">
          <w:marLeft w:val="0"/>
          <w:marRight w:val="0"/>
          <w:marTop w:val="0"/>
          <w:marBottom w:val="0"/>
          <w:divBdr>
            <w:top w:val="none" w:sz="0" w:space="0" w:color="auto"/>
            <w:left w:val="none" w:sz="0" w:space="0" w:color="auto"/>
            <w:bottom w:val="none" w:sz="0" w:space="0" w:color="auto"/>
            <w:right w:val="none" w:sz="0" w:space="0" w:color="auto"/>
          </w:divBdr>
          <w:divsChild>
            <w:div w:id="1652323670">
              <w:marLeft w:val="0"/>
              <w:marRight w:val="0"/>
              <w:marTop w:val="0"/>
              <w:marBottom w:val="0"/>
              <w:divBdr>
                <w:top w:val="none" w:sz="0" w:space="0" w:color="auto"/>
                <w:left w:val="none" w:sz="0" w:space="0" w:color="auto"/>
                <w:bottom w:val="none" w:sz="0" w:space="0" w:color="auto"/>
                <w:right w:val="none" w:sz="0" w:space="0" w:color="auto"/>
              </w:divBdr>
            </w:div>
            <w:div w:id="81294601">
              <w:marLeft w:val="0"/>
              <w:marRight w:val="0"/>
              <w:marTop w:val="0"/>
              <w:marBottom w:val="0"/>
              <w:divBdr>
                <w:top w:val="none" w:sz="0" w:space="0" w:color="auto"/>
                <w:left w:val="none" w:sz="0" w:space="0" w:color="auto"/>
                <w:bottom w:val="none" w:sz="0" w:space="0" w:color="auto"/>
                <w:right w:val="none" w:sz="0" w:space="0" w:color="auto"/>
              </w:divBdr>
            </w:div>
            <w:div w:id="229922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661300">
      <w:bodyDiv w:val="1"/>
      <w:marLeft w:val="0"/>
      <w:marRight w:val="0"/>
      <w:marTop w:val="0"/>
      <w:marBottom w:val="0"/>
      <w:divBdr>
        <w:top w:val="none" w:sz="0" w:space="0" w:color="auto"/>
        <w:left w:val="none" w:sz="0" w:space="0" w:color="auto"/>
        <w:bottom w:val="none" w:sz="0" w:space="0" w:color="auto"/>
        <w:right w:val="none" w:sz="0" w:space="0" w:color="auto"/>
      </w:divBdr>
    </w:div>
    <w:div w:id="1311910081">
      <w:bodyDiv w:val="1"/>
      <w:marLeft w:val="0"/>
      <w:marRight w:val="0"/>
      <w:marTop w:val="0"/>
      <w:marBottom w:val="0"/>
      <w:divBdr>
        <w:top w:val="none" w:sz="0" w:space="0" w:color="auto"/>
        <w:left w:val="none" w:sz="0" w:space="0" w:color="auto"/>
        <w:bottom w:val="none" w:sz="0" w:space="0" w:color="auto"/>
        <w:right w:val="none" w:sz="0" w:space="0" w:color="auto"/>
      </w:divBdr>
    </w:div>
    <w:div w:id="1313605035">
      <w:bodyDiv w:val="1"/>
      <w:marLeft w:val="0"/>
      <w:marRight w:val="0"/>
      <w:marTop w:val="0"/>
      <w:marBottom w:val="0"/>
      <w:divBdr>
        <w:top w:val="none" w:sz="0" w:space="0" w:color="auto"/>
        <w:left w:val="none" w:sz="0" w:space="0" w:color="auto"/>
        <w:bottom w:val="none" w:sz="0" w:space="0" w:color="auto"/>
        <w:right w:val="none" w:sz="0" w:space="0" w:color="auto"/>
      </w:divBdr>
    </w:div>
    <w:div w:id="1316884200">
      <w:bodyDiv w:val="1"/>
      <w:marLeft w:val="0"/>
      <w:marRight w:val="0"/>
      <w:marTop w:val="0"/>
      <w:marBottom w:val="0"/>
      <w:divBdr>
        <w:top w:val="none" w:sz="0" w:space="0" w:color="auto"/>
        <w:left w:val="none" w:sz="0" w:space="0" w:color="auto"/>
        <w:bottom w:val="none" w:sz="0" w:space="0" w:color="auto"/>
        <w:right w:val="none" w:sz="0" w:space="0" w:color="auto"/>
      </w:divBdr>
    </w:div>
    <w:div w:id="1320958649">
      <w:bodyDiv w:val="1"/>
      <w:marLeft w:val="0"/>
      <w:marRight w:val="0"/>
      <w:marTop w:val="0"/>
      <w:marBottom w:val="0"/>
      <w:divBdr>
        <w:top w:val="none" w:sz="0" w:space="0" w:color="auto"/>
        <w:left w:val="none" w:sz="0" w:space="0" w:color="auto"/>
        <w:bottom w:val="none" w:sz="0" w:space="0" w:color="auto"/>
        <w:right w:val="none" w:sz="0" w:space="0" w:color="auto"/>
      </w:divBdr>
    </w:div>
    <w:div w:id="1325623058">
      <w:bodyDiv w:val="1"/>
      <w:marLeft w:val="0"/>
      <w:marRight w:val="0"/>
      <w:marTop w:val="0"/>
      <w:marBottom w:val="0"/>
      <w:divBdr>
        <w:top w:val="none" w:sz="0" w:space="0" w:color="auto"/>
        <w:left w:val="none" w:sz="0" w:space="0" w:color="auto"/>
        <w:bottom w:val="none" w:sz="0" w:space="0" w:color="auto"/>
        <w:right w:val="none" w:sz="0" w:space="0" w:color="auto"/>
      </w:divBdr>
    </w:div>
    <w:div w:id="1334648234">
      <w:bodyDiv w:val="1"/>
      <w:marLeft w:val="0"/>
      <w:marRight w:val="0"/>
      <w:marTop w:val="0"/>
      <w:marBottom w:val="0"/>
      <w:divBdr>
        <w:top w:val="none" w:sz="0" w:space="0" w:color="auto"/>
        <w:left w:val="none" w:sz="0" w:space="0" w:color="auto"/>
        <w:bottom w:val="none" w:sz="0" w:space="0" w:color="auto"/>
        <w:right w:val="none" w:sz="0" w:space="0" w:color="auto"/>
      </w:divBdr>
    </w:div>
    <w:div w:id="1337463962">
      <w:bodyDiv w:val="1"/>
      <w:marLeft w:val="0"/>
      <w:marRight w:val="0"/>
      <w:marTop w:val="0"/>
      <w:marBottom w:val="0"/>
      <w:divBdr>
        <w:top w:val="none" w:sz="0" w:space="0" w:color="auto"/>
        <w:left w:val="none" w:sz="0" w:space="0" w:color="auto"/>
        <w:bottom w:val="none" w:sz="0" w:space="0" w:color="auto"/>
        <w:right w:val="none" w:sz="0" w:space="0" w:color="auto"/>
      </w:divBdr>
    </w:div>
    <w:div w:id="1337734254">
      <w:bodyDiv w:val="1"/>
      <w:marLeft w:val="0"/>
      <w:marRight w:val="0"/>
      <w:marTop w:val="0"/>
      <w:marBottom w:val="0"/>
      <w:divBdr>
        <w:top w:val="none" w:sz="0" w:space="0" w:color="auto"/>
        <w:left w:val="none" w:sz="0" w:space="0" w:color="auto"/>
        <w:bottom w:val="none" w:sz="0" w:space="0" w:color="auto"/>
        <w:right w:val="none" w:sz="0" w:space="0" w:color="auto"/>
      </w:divBdr>
    </w:div>
    <w:div w:id="1337880944">
      <w:bodyDiv w:val="1"/>
      <w:marLeft w:val="0"/>
      <w:marRight w:val="0"/>
      <w:marTop w:val="0"/>
      <w:marBottom w:val="0"/>
      <w:divBdr>
        <w:top w:val="none" w:sz="0" w:space="0" w:color="auto"/>
        <w:left w:val="none" w:sz="0" w:space="0" w:color="auto"/>
        <w:bottom w:val="none" w:sz="0" w:space="0" w:color="auto"/>
        <w:right w:val="none" w:sz="0" w:space="0" w:color="auto"/>
      </w:divBdr>
    </w:div>
    <w:div w:id="1340544923">
      <w:bodyDiv w:val="1"/>
      <w:marLeft w:val="0"/>
      <w:marRight w:val="0"/>
      <w:marTop w:val="0"/>
      <w:marBottom w:val="0"/>
      <w:divBdr>
        <w:top w:val="none" w:sz="0" w:space="0" w:color="auto"/>
        <w:left w:val="none" w:sz="0" w:space="0" w:color="auto"/>
        <w:bottom w:val="none" w:sz="0" w:space="0" w:color="auto"/>
        <w:right w:val="none" w:sz="0" w:space="0" w:color="auto"/>
      </w:divBdr>
    </w:div>
    <w:div w:id="1347516711">
      <w:bodyDiv w:val="1"/>
      <w:marLeft w:val="0"/>
      <w:marRight w:val="0"/>
      <w:marTop w:val="0"/>
      <w:marBottom w:val="0"/>
      <w:divBdr>
        <w:top w:val="none" w:sz="0" w:space="0" w:color="auto"/>
        <w:left w:val="none" w:sz="0" w:space="0" w:color="auto"/>
        <w:bottom w:val="none" w:sz="0" w:space="0" w:color="auto"/>
        <w:right w:val="none" w:sz="0" w:space="0" w:color="auto"/>
      </w:divBdr>
    </w:div>
    <w:div w:id="1352025074">
      <w:bodyDiv w:val="1"/>
      <w:marLeft w:val="0"/>
      <w:marRight w:val="0"/>
      <w:marTop w:val="0"/>
      <w:marBottom w:val="0"/>
      <w:divBdr>
        <w:top w:val="none" w:sz="0" w:space="0" w:color="auto"/>
        <w:left w:val="none" w:sz="0" w:space="0" w:color="auto"/>
        <w:bottom w:val="none" w:sz="0" w:space="0" w:color="auto"/>
        <w:right w:val="none" w:sz="0" w:space="0" w:color="auto"/>
      </w:divBdr>
    </w:div>
    <w:div w:id="1354722544">
      <w:bodyDiv w:val="1"/>
      <w:marLeft w:val="0"/>
      <w:marRight w:val="0"/>
      <w:marTop w:val="0"/>
      <w:marBottom w:val="0"/>
      <w:divBdr>
        <w:top w:val="none" w:sz="0" w:space="0" w:color="auto"/>
        <w:left w:val="none" w:sz="0" w:space="0" w:color="auto"/>
        <w:bottom w:val="none" w:sz="0" w:space="0" w:color="auto"/>
        <w:right w:val="none" w:sz="0" w:space="0" w:color="auto"/>
      </w:divBdr>
    </w:div>
    <w:div w:id="1359312351">
      <w:bodyDiv w:val="1"/>
      <w:marLeft w:val="0"/>
      <w:marRight w:val="0"/>
      <w:marTop w:val="0"/>
      <w:marBottom w:val="0"/>
      <w:divBdr>
        <w:top w:val="none" w:sz="0" w:space="0" w:color="auto"/>
        <w:left w:val="none" w:sz="0" w:space="0" w:color="auto"/>
        <w:bottom w:val="none" w:sz="0" w:space="0" w:color="auto"/>
        <w:right w:val="none" w:sz="0" w:space="0" w:color="auto"/>
      </w:divBdr>
    </w:div>
    <w:div w:id="1359968125">
      <w:bodyDiv w:val="1"/>
      <w:marLeft w:val="0"/>
      <w:marRight w:val="0"/>
      <w:marTop w:val="0"/>
      <w:marBottom w:val="0"/>
      <w:divBdr>
        <w:top w:val="none" w:sz="0" w:space="0" w:color="auto"/>
        <w:left w:val="none" w:sz="0" w:space="0" w:color="auto"/>
        <w:bottom w:val="none" w:sz="0" w:space="0" w:color="auto"/>
        <w:right w:val="none" w:sz="0" w:space="0" w:color="auto"/>
      </w:divBdr>
    </w:div>
    <w:div w:id="1363551491">
      <w:bodyDiv w:val="1"/>
      <w:marLeft w:val="0"/>
      <w:marRight w:val="0"/>
      <w:marTop w:val="0"/>
      <w:marBottom w:val="0"/>
      <w:divBdr>
        <w:top w:val="none" w:sz="0" w:space="0" w:color="auto"/>
        <w:left w:val="none" w:sz="0" w:space="0" w:color="auto"/>
        <w:bottom w:val="none" w:sz="0" w:space="0" w:color="auto"/>
        <w:right w:val="none" w:sz="0" w:space="0" w:color="auto"/>
      </w:divBdr>
    </w:div>
    <w:div w:id="1372727112">
      <w:bodyDiv w:val="1"/>
      <w:marLeft w:val="0"/>
      <w:marRight w:val="0"/>
      <w:marTop w:val="0"/>
      <w:marBottom w:val="0"/>
      <w:divBdr>
        <w:top w:val="none" w:sz="0" w:space="0" w:color="auto"/>
        <w:left w:val="none" w:sz="0" w:space="0" w:color="auto"/>
        <w:bottom w:val="none" w:sz="0" w:space="0" w:color="auto"/>
        <w:right w:val="none" w:sz="0" w:space="0" w:color="auto"/>
      </w:divBdr>
    </w:div>
    <w:div w:id="1384476574">
      <w:bodyDiv w:val="1"/>
      <w:marLeft w:val="0"/>
      <w:marRight w:val="0"/>
      <w:marTop w:val="0"/>
      <w:marBottom w:val="0"/>
      <w:divBdr>
        <w:top w:val="none" w:sz="0" w:space="0" w:color="auto"/>
        <w:left w:val="none" w:sz="0" w:space="0" w:color="auto"/>
        <w:bottom w:val="none" w:sz="0" w:space="0" w:color="auto"/>
        <w:right w:val="none" w:sz="0" w:space="0" w:color="auto"/>
      </w:divBdr>
    </w:div>
    <w:div w:id="1389959030">
      <w:bodyDiv w:val="1"/>
      <w:marLeft w:val="0"/>
      <w:marRight w:val="0"/>
      <w:marTop w:val="0"/>
      <w:marBottom w:val="0"/>
      <w:divBdr>
        <w:top w:val="none" w:sz="0" w:space="0" w:color="auto"/>
        <w:left w:val="none" w:sz="0" w:space="0" w:color="auto"/>
        <w:bottom w:val="none" w:sz="0" w:space="0" w:color="auto"/>
        <w:right w:val="none" w:sz="0" w:space="0" w:color="auto"/>
      </w:divBdr>
    </w:div>
    <w:div w:id="1394085875">
      <w:bodyDiv w:val="1"/>
      <w:marLeft w:val="0"/>
      <w:marRight w:val="0"/>
      <w:marTop w:val="0"/>
      <w:marBottom w:val="0"/>
      <w:divBdr>
        <w:top w:val="none" w:sz="0" w:space="0" w:color="auto"/>
        <w:left w:val="none" w:sz="0" w:space="0" w:color="auto"/>
        <w:bottom w:val="none" w:sz="0" w:space="0" w:color="auto"/>
        <w:right w:val="none" w:sz="0" w:space="0" w:color="auto"/>
      </w:divBdr>
    </w:div>
    <w:div w:id="1395201313">
      <w:bodyDiv w:val="1"/>
      <w:marLeft w:val="0"/>
      <w:marRight w:val="0"/>
      <w:marTop w:val="0"/>
      <w:marBottom w:val="0"/>
      <w:divBdr>
        <w:top w:val="none" w:sz="0" w:space="0" w:color="auto"/>
        <w:left w:val="none" w:sz="0" w:space="0" w:color="auto"/>
        <w:bottom w:val="none" w:sz="0" w:space="0" w:color="auto"/>
        <w:right w:val="none" w:sz="0" w:space="0" w:color="auto"/>
      </w:divBdr>
      <w:divsChild>
        <w:div w:id="1431121258">
          <w:marLeft w:val="0"/>
          <w:marRight w:val="0"/>
          <w:marTop w:val="0"/>
          <w:marBottom w:val="0"/>
          <w:divBdr>
            <w:top w:val="none" w:sz="0" w:space="0" w:color="auto"/>
            <w:left w:val="none" w:sz="0" w:space="0" w:color="auto"/>
            <w:bottom w:val="none" w:sz="0" w:space="0" w:color="auto"/>
            <w:right w:val="none" w:sz="0" w:space="0" w:color="auto"/>
          </w:divBdr>
          <w:divsChild>
            <w:div w:id="1848785958">
              <w:marLeft w:val="0"/>
              <w:marRight w:val="0"/>
              <w:marTop w:val="0"/>
              <w:marBottom w:val="0"/>
              <w:divBdr>
                <w:top w:val="none" w:sz="0" w:space="0" w:color="auto"/>
                <w:left w:val="none" w:sz="0" w:space="0" w:color="auto"/>
                <w:bottom w:val="none" w:sz="0" w:space="0" w:color="auto"/>
                <w:right w:val="none" w:sz="0" w:space="0" w:color="auto"/>
              </w:divBdr>
            </w:div>
            <w:div w:id="650717478">
              <w:marLeft w:val="0"/>
              <w:marRight w:val="0"/>
              <w:marTop w:val="0"/>
              <w:marBottom w:val="0"/>
              <w:divBdr>
                <w:top w:val="none" w:sz="0" w:space="0" w:color="auto"/>
                <w:left w:val="none" w:sz="0" w:space="0" w:color="auto"/>
                <w:bottom w:val="none" w:sz="0" w:space="0" w:color="auto"/>
                <w:right w:val="none" w:sz="0" w:space="0" w:color="auto"/>
              </w:divBdr>
            </w:div>
            <w:div w:id="659694179">
              <w:marLeft w:val="0"/>
              <w:marRight w:val="0"/>
              <w:marTop w:val="0"/>
              <w:marBottom w:val="0"/>
              <w:divBdr>
                <w:top w:val="none" w:sz="0" w:space="0" w:color="auto"/>
                <w:left w:val="none" w:sz="0" w:space="0" w:color="auto"/>
                <w:bottom w:val="none" w:sz="0" w:space="0" w:color="auto"/>
                <w:right w:val="none" w:sz="0" w:space="0" w:color="auto"/>
              </w:divBdr>
            </w:div>
            <w:div w:id="1282808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934964">
      <w:bodyDiv w:val="1"/>
      <w:marLeft w:val="0"/>
      <w:marRight w:val="0"/>
      <w:marTop w:val="0"/>
      <w:marBottom w:val="0"/>
      <w:divBdr>
        <w:top w:val="none" w:sz="0" w:space="0" w:color="auto"/>
        <w:left w:val="none" w:sz="0" w:space="0" w:color="auto"/>
        <w:bottom w:val="none" w:sz="0" w:space="0" w:color="auto"/>
        <w:right w:val="none" w:sz="0" w:space="0" w:color="auto"/>
      </w:divBdr>
    </w:div>
    <w:div w:id="1403022242">
      <w:bodyDiv w:val="1"/>
      <w:marLeft w:val="0"/>
      <w:marRight w:val="0"/>
      <w:marTop w:val="0"/>
      <w:marBottom w:val="0"/>
      <w:divBdr>
        <w:top w:val="none" w:sz="0" w:space="0" w:color="auto"/>
        <w:left w:val="none" w:sz="0" w:space="0" w:color="auto"/>
        <w:bottom w:val="none" w:sz="0" w:space="0" w:color="auto"/>
        <w:right w:val="none" w:sz="0" w:space="0" w:color="auto"/>
      </w:divBdr>
    </w:div>
    <w:div w:id="1403331325">
      <w:bodyDiv w:val="1"/>
      <w:marLeft w:val="0"/>
      <w:marRight w:val="0"/>
      <w:marTop w:val="0"/>
      <w:marBottom w:val="0"/>
      <w:divBdr>
        <w:top w:val="none" w:sz="0" w:space="0" w:color="auto"/>
        <w:left w:val="none" w:sz="0" w:space="0" w:color="auto"/>
        <w:bottom w:val="none" w:sz="0" w:space="0" w:color="auto"/>
        <w:right w:val="none" w:sz="0" w:space="0" w:color="auto"/>
      </w:divBdr>
    </w:div>
    <w:div w:id="1408653616">
      <w:bodyDiv w:val="1"/>
      <w:marLeft w:val="0"/>
      <w:marRight w:val="0"/>
      <w:marTop w:val="0"/>
      <w:marBottom w:val="0"/>
      <w:divBdr>
        <w:top w:val="none" w:sz="0" w:space="0" w:color="auto"/>
        <w:left w:val="none" w:sz="0" w:space="0" w:color="auto"/>
        <w:bottom w:val="none" w:sz="0" w:space="0" w:color="auto"/>
        <w:right w:val="none" w:sz="0" w:space="0" w:color="auto"/>
      </w:divBdr>
    </w:div>
    <w:div w:id="1414357221">
      <w:bodyDiv w:val="1"/>
      <w:marLeft w:val="0"/>
      <w:marRight w:val="0"/>
      <w:marTop w:val="0"/>
      <w:marBottom w:val="0"/>
      <w:divBdr>
        <w:top w:val="none" w:sz="0" w:space="0" w:color="auto"/>
        <w:left w:val="none" w:sz="0" w:space="0" w:color="auto"/>
        <w:bottom w:val="none" w:sz="0" w:space="0" w:color="auto"/>
        <w:right w:val="none" w:sz="0" w:space="0" w:color="auto"/>
      </w:divBdr>
    </w:div>
    <w:div w:id="1415200506">
      <w:bodyDiv w:val="1"/>
      <w:marLeft w:val="0"/>
      <w:marRight w:val="0"/>
      <w:marTop w:val="0"/>
      <w:marBottom w:val="0"/>
      <w:divBdr>
        <w:top w:val="none" w:sz="0" w:space="0" w:color="auto"/>
        <w:left w:val="none" w:sz="0" w:space="0" w:color="auto"/>
        <w:bottom w:val="none" w:sz="0" w:space="0" w:color="auto"/>
        <w:right w:val="none" w:sz="0" w:space="0" w:color="auto"/>
      </w:divBdr>
    </w:div>
    <w:div w:id="1419642251">
      <w:bodyDiv w:val="1"/>
      <w:marLeft w:val="0"/>
      <w:marRight w:val="0"/>
      <w:marTop w:val="0"/>
      <w:marBottom w:val="0"/>
      <w:divBdr>
        <w:top w:val="none" w:sz="0" w:space="0" w:color="auto"/>
        <w:left w:val="none" w:sz="0" w:space="0" w:color="auto"/>
        <w:bottom w:val="none" w:sz="0" w:space="0" w:color="auto"/>
        <w:right w:val="none" w:sz="0" w:space="0" w:color="auto"/>
      </w:divBdr>
    </w:div>
    <w:div w:id="1430080147">
      <w:bodyDiv w:val="1"/>
      <w:marLeft w:val="0"/>
      <w:marRight w:val="0"/>
      <w:marTop w:val="0"/>
      <w:marBottom w:val="0"/>
      <w:divBdr>
        <w:top w:val="none" w:sz="0" w:space="0" w:color="auto"/>
        <w:left w:val="none" w:sz="0" w:space="0" w:color="auto"/>
        <w:bottom w:val="none" w:sz="0" w:space="0" w:color="auto"/>
        <w:right w:val="none" w:sz="0" w:space="0" w:color="auto"/>
      </w:divBdr>
    </w:div>
    <w:div w:id="1434088018">
      <w:bodyDiv w:val="1"/>
      <w:marLeft w:val="0"/>
      <w:marRight w:val="0"/>
      <w:marTop w:val="0"/>
      <w:marBottom w:val="0"/>
      <w:divBdr>
        <w:top w:val="none" w:sz="0" w:space="0" w:color="auto"/>
        <w:left w:val="none" w:sz="0" w:space="0" w:color="auto"/>
        <w:bottom w:val="none" w:sz="0" w:space="0" w:color="auto"/>
        <w:right w:val="none" w:sz="0" w:space="0" w:color="auto"/>
      </w:divBdr>
    </w:div>
    <w:div w:id="1435518897">
      <w:bodyDiv w:val="1"/>
      <w:marLeft w:val="0"/>
      <w:marRight w:val="0"/>
      <w:marTop w:val="0"/>
      <w:marBottom w:val="0"/>
      <w:divBdr>
        <w:top w:val="none" w:sz="0" w:space="0" w:color="auto"/>
        <w:left w:val="none" w:sz="0" w:space="0" w:color="auto"/>
        <w:bottom w:val="none" w:sz="0" w:space="0" w:color="auto"/>
        <w:right w:val="none" w:sz="0" w:space="0" w:color="auto"/>
      </w:divBdr>
    </w:div>
    <w:div w:id="1442148941">
      <w:bodyDiv w:val="1"/>
      <w:marLeft w:val="0"/>
      <w:marRight w:val="0"/>
      <w:marTop w:val="0"/>
      <w:marBottom w:val="0"/>
      <w:divBdr>
        <w:top w:val="none" w:sz="0" w:space="0" w:color="auto"/>
        <w:left w:val="none" w:sz="0" w:space="0" w:color="auto"/>
        <w:bottom w:val="none" w:sz="0" w:space="0" w:color="auto"/>
        <w:right w:val="none" w:sz="0" w:space="0" w:color="auto"/>
      </w:divBdr>
    </w:div>
    <w:div w:id="1461728769">
      <w:bodyDiv w:val="1"/>
      <w:marLeft w:val="0"/>
      <w:marRight w:val="0"/>
      <w:marTop w:val="0"/>
      <w:marBottom w:val="0"/>
      <w:divBdr>
        <w:top w:val="none" w:sz="0" w:space="0" w:color="auto"/>
        <w:left w:val="none" w:sz="0" w:space="0" w:color="auto"/>
        <w:bottom w:val="none" w:sz="0" w:space="0" w:color="auto"/>
        <w:right w:val="none" w:sz="0" w:space="0" w:color="auto"/>
      </w:divBdr>
    </w:div>
    <w:div w:id="1469863316">
      <w:bodyDiv w:val="1"/>
      <w:marLeft w:val="0"/>
      <w:marRight w:val="0"/>
      <w:marTop w:val="0"/>
      <w:marBottom w:val="0"/>
      <w:divBdr>
        <w:top w:val="none" w:sz="0" w:space="0" w:color="auto"/>
        <w:left w:val="none" w:sz="0" w:space="0" w:color="auto"/>
        <w:bottom w:val="none" w:sz="0" w:space="0" w:color="auto"/>
        <w:right w:val="none" w:sz="0" w:space="0" w:color="auto"/>
      </w:divBdr>
    </w:div>
    <w:div w:id="1474831665">
      <w:bodyDiv w:val="1"/>
      <w:marLeft w:val="0"/>
      <w:marRight w:val="0"/>
      <w:marTop w:val="0"/>
      <w:marBottom w:val="0"/>
      <w:divBdr>
        <w:top w:val="none" w:sz="0" w:space="0" w:color="auto"/>
        <w:left w:val="none" w:sz="0" w:space="0" w:color="auto"/>
        <w:bottom w:val="none" w:sz="0" w:space="0" w:color="auto"/>
        <w:right w:val="none" w:sz="0" w:space="0" w:color="auto"/>
      </w:divBdr>
    </w:div>
    <w:div w:id="1477718203">
      <w:bodyDiv w:val="1"/>
      <w:marLeft w:val="0"/>
      <w:marRight w:val="0"/>
      <w:marTop w:val="0"/>
      <w:marBottom w:val="0"/>
      <w:divBdr>
        <w:top w:val="none" w:sz="0" w:space="0" w:color="auto"/>
        <w:left w:val="none" w:sz="0" w:space="0" w:color="auto"/>
        <w:bottom w:val="none" w:sz="0" w:space="0" w:color="auto"/>
        <w:right w:val="none" w:sz="0" w:space="0" w:color="auto"/>
      </w:divBdr>
    </w:div>
    <w:div w:id="1489858595">
      <w:bodyDiv w:val="1"/>
      <w:marLeft w:val="0"/>
      <w:marRight w:val="0"/>
      <w:marTop w:val="0"/>
      <w:marBottom w:val="0"/>
      <w:divBdr>
        <w:top w:val="none" w:sz="0" w:space="0" w:color="auto"/>
        <w:left w:val="none" w:sz="0" w:space="0" w:color="auto"/>
        <w:bottom w:val="none" w:sz="0" w:space="0" w:color="auto"/>
        <w:right w:val="none" w:sz="0" w:space="0" w:color="auto"/>
      </w:divBdr>
    </w:div>
    <w:div w:id="1498226947">
      <w:bodyDiv w:val="1"/>
      <w:marLeft w:val="0"/>
      <w:marRight w:val="0"/>
      <w:marTop w:val="0"/>
      <w:marBottom w:val="0"/>
      <w:divBdr>
        <w:top w:val="none" w:sz="0" w:space="0" w:color="auto"/>
        <w:left w:val="none" w:sz="0" w:space="0" w:color="auto"/>
        <w:bottom w:val="none" w:sz="0" w:space="0" w:color="auto"/>
        <w:right w:val="none" w:sz="0" w:space="0" w:color="auto"/>
      </w:divBdr>
    </w:div>
    <w:div w:id="1499343604">
      <w:bodyDiv w:val="1"/>
      <w:marLeft w:val="0"/>
      <w:marRight w:val="0"/>
      <w:marTop w:val="0"/>
      <w:marBottom w:val="0"/>
      <w:divBdr>
        <w:top w:val="none" w:sz="0" w:space="0" w:color="auto"/>
        <w:left w:val="none" w:sz="0" w:space="0" w:color="auto"/>
        <w:bottom w:val="none" w:sz="0" w:space="0" w:color="auto"/>
        <w:right w:val="none" w:sz="0" w:space="0" w:color="auto"/>
      </w:divBdr>
    </w:div>
    <w:div w:id="1501388091">
      <w:bodyDiv w:val="1"/>
      <w:marLeft w:val="0"/>
      <w:marRight w:val="0"/>
      <w:marTop w:val="0"/>
      <w:marBottom w:val="0"/>
      <w:divBdr>
        <w:top w:val="none" w:sz="0" w:space="0" w:color="auto"/>
        <w:left w:val="none" w:sz="0" w:space="0" w:color="auto"/>
        <w:bottom w:val="none" w:sz="0" w:space="0" w:color="auto"/>
        <w:right w:val="none" w:sz="0" w:space="0" w:color="auto"/>
      </w:divBdr>
    </w:div>
    <w:div w:id="1501503651">
      <w:bodyDiv w:val="1"/>
      <w:marLeft w:val="0"/>
      <w:marRight w:val="0"/>
      <w:marTop w:val="0"/>
      <w:marBottom w:val="0"/>
      <w:divBdr>
        <w:top w:val="none" w:sz="0" w:space="0" w:color="auto"/>
        <w:left w:val="none" w:sz="0" w:space="0" w:color="auto"/>
        <w:bottom w:val="none" w:sz="0" w:space="0" w:color="auto"/>
        <w:right w:val="none" w:sz="0" w:space="0" w:color="auto"/>
      </w:divBdr>
    </w:div>
    <w:div w:id="1505903050">
      <w:bodyDiv w:val="1"/>
      <w:marLeft w:val="0"/>
      <w:marRight w:val="0"/>
      <w:marTop w:val="0"/>
      <w:marBottom w:val="0"/>
      <w:divBdr>
        <w:top w:val="none" w:sz="0" w:space="0" w:color="auto"/>
        <w:left w:val="none" w:sz="0" w:space="0" w:color="auto"/>
        <w:bottom w:val="none" w:sz="0" w:space="0" w:color="auto"/>
        <w:right w:val="none" w:sz="0" w:space="0" w:color="auto"/>
      </w:divBdr>
    </w:div>
    <w:div w:id="1509322749">
      <w:bodyDiv w:val="1"/>
      <w:marLeft w:val="0"/>
      <w:marRight w:val="0"/>
      <w:marTop w:val="0"/>
      <w:marBottom w:val="0"/>
      <w:divBdr>
        <w:top w:val="none" w:sz="0" w:space="0" w:color="auto"/>
        <w:left w:val="none" w:sz="0" w:space="0" w:color="auto"/>
        <w:bottom w:val="none" w:sz="0" w:space="0" w:color="auto"/>
        <w:right w:val="none" w:sz="0" w:space="0" w:color="auto"/>
      </w:divBdr>
    </w:div>
    <w:div w:id="1513763332">
      <w:bodyDiv w:val="1"/>
      <w:marLeft w:val="0"/>
      <w:marRight w:val="0"/>
      <w:marTop w:val="0"/>
      <w:marBottom w:val="0"/>
      <w:divBdr>
        <w:top w:val="none" w:sz="0" w:space="0" w:color="auto"/>
        <w:left w:val="none" w:sz="0" w:space="0" w:color="auto"/>
        <w:bottom w:val="none" w:sz="0" w:space="0" w:color="auto"/>
        <w:right w:val="none" w:sz="0" w:space="0" w:color="auto"/>
      </w:divBdr>
    </w:div>
    <w:div w:id="1513835815">
      <w:bodyDiv w:val="1"/>
      <w:marLeft w:val="0"/>
      <w:marRight w:val="0"/>
      <w:marTop w:val="0"/>
      <w:marBottom w:val="0"/>
      <w:divBdr>
        <w:top w:val="none" w:sz="0" w:space="0" w:color="auto"/>
        <w:left w:val="none" w:sz="0" w:space="0" w:color="auto"/>
        <w:bottom w:val="none" w:sz="0" w:space="0" w:color="auto"/>
        <w:right w:val="none" w:sz="0" w:space="0" w:color="auto"/>
      </w:divBdr>
    </w:div>
    <w:div w:id="1520198287">
      <w:bodyDiv w:val="1"/>
      <w:marLeft w:val="0"/>
      <w:marRight w:val="0"/>
      <w:marTop w:val="0"/>
      <w:marBottom w:val="0"/>
      <w:divBdr>
        <w:top w:val="none" w:sz="0" w:space="0" w:color="auto"/>
        <w:left w:val="none" w:sz="0" w:space="0" w:color="auto"/>
        <w:bottom w:val="none" w:sz="0" w:space="0" w:color="auto"/>
        <w:right w:val="none" w:sz="0" w:space="0" w:color="auto"/>
      </w:divBdr>
    </w:div>
    <w:div w:id="1525748056">
      <w:bodyDiv w:val="1"/>
      <w:marLeft w:val="0"/>
      <w:marRight w:val="0"/>
      <w:marTop w:val="0"/>
      <w:marBottom w:val="0"/>
      <w:divBdr>
        <w:top w:val="none" w:sz="0" w:space="0" w:color="auto"/>
        <w:left w:val="none" w:sz="0" w:space="0" w:color="auto"/>
        <w:bottom w:val="none" w:sz="0" w:space="0" w:color="auto"/>
        <w:right w:val="none" w:sz="0" w:space="0" w:color="auto"/>
      </w:divBdr>
    </w:div>
    <w:div w:id="1531723274">
      <w:bodyDiv w:val="1"/>
      <w:marLeft w:val="0"/>
      <w:marRight w:val="0"/>
      <w:marTop w:val="0"/>
      <w:marBottom w:val="0"/>
      <w:divBdr>
        <w:top w:val="none" w:sz="0" w:space="0" w:color="auto"/>
        <w:left w:val="none" w:sz="0" w:space="0" w:color="auto"/>
        <w:bottom w:val="none" w:sz="0" w:space="0" w:color="auto"/>
        <w:right w:val="none" w:sz="0" w:space="0" w:color="auto"/>
      </w:divBdr>
    </w:div>
    <w:div w:id="1531988751">
      <w:bodyDiv w:val="1"/>
      <w:marLeft w:val="0"/>
      <w:marRight w:val="0"/>
      <w:marTop w:val="0"/>
      <w:marBottom w:val="0"/>
      <w:divBdr>
        <w:top w:val="none" w:sz="0" w:space="0" w:color="auto"/>
        <w:left w:val="none" w:sz="0" w:space="0" w:color="auto"/>
        <w:bottom w:val="none" w:sz="0" w:space="0" w:color="auto"/>
        <w:right w:val="none" w:sz="0" w:space="0" w:color="auto"/>
      </w:divBdr>
    </w:div>
    <w:div w:id="1538465616">
      <w:bodyDiv w:val="1"/>
      <w:marLeft w:val="0"/>
      <w:marRight w:val="0"/>
      <w:marTop w:val="0"/>
      <w:marBottom w:val="0"/>
      <w:divBdr>
        <w:top w:val="none" w:sz="0" w:space="0" w:color="auto"/>
        <w:left w:val="none" w:sz="0" w:space="0" w:color="auto"/>
        <w:bottom w:val="none" w:sz="0" w:space="0" w:color="auto"/>
        <w:right w:val="none" w:sz="0" w:space="0" w:color="auto"/>
      </w:divBdr>
    </w:div>
    <w:div w:id="1541210858">
      <w:bodyDiv w:val="1"/>
      <w:marLeft w:val="0"/>
      <w:marRight w:val="0"/>
      <w:marTop w:val="0"/>
      <w:marBottom w:val="0"/>
      <w:divBdr>
        <w:top w:val="none" w:sz="0" w:space="0" w:color="auto"/>
        <w:left w:val="none" w:sz="0" w:space="0" w:color="auto"/>
        <w:bottom w:val="none" w:sz="0" w:space="0" w:color="auto"/>
        <w:right w:val="none" w:sz="0" w:space="0" w:color="auto"/>
      </w:divBdr>
    </w:div>
    <w:div w:id="1544827423">
      <w:bodyDiv w:val="1"/>
      <w:marLeft w:val="0"/>
      <w:marRight w:val="0"/>
      <w:marTop w:val="0"/>
      <w:marBottom w:val="0"/>
      <w:divBdr>
        <w:top w:val="none" w:sz="0" w:space="0" w:color="auto"/>
        <w:left w:val="none" w:sz="0" w:space="0" w:color="auto"/>
        <w:bottom w:val="none" w:sz="0" w:space="0" w:color="auto"/>
        <w:right w:val="none" w:sz="0" w:space="0" w:color="auto"/>
      </w:divBdr>
    </w:div>
    <w:div w:id="1545681637">
      <w:bodyDiv w:val="1"/>
      <w:marLeft w:val="0"/>
      <w:marRight w:val="0"/>
      <w:marTop w:val="0"/>
      <w:marBottom w:val="0"/>
      <w:divBdr>
        <w:top w:val="none" w:sz="0" w:space="0" w:color="auto"/>
        <w:left w:val="none" w:sz="0" w:space="0" w:color="auto"/>
        <w:bottom w:val="none" w:sz="0" w:space="0" w:color="auto"/>
        <w:right w:val="none" w:sz="0" w:space="0" w:color="auto"/>
      </w:divBdr>
    </w:div>
    <w:div w:id="1550193173">
      <w:bodyDiv w:val="1"/>
      <w:marLeft w:val="0"/>
      <w:marRight w:val="0"/>
      <w:marTop w:val="0"/>
      <w:marBottom w:val="0"/>
      <w:divBdr>
        <w:top w:val="none" w:sz="0" w:space="0" w:color="auto"/>
        <w:left w:val="none" w:sz="0" w:space="0" w:color="auto"/>
        <w:bottom w:val="none" w:sz="0" w:space="0" w:color="auto"/>
        <w:right w:val="none" w:sz="0" w:space="0" w:color="auto"/>
      </w:divBdr>
    </w:div>
    <w:div w:id="1552957535">
      <w:bodyDiv w:val="1"/>
      <w:marLeft w:val="0"/>
      <w:marRight w:val="0"/>
      <w:marTop w:val="0"/>
      <w:marBottom w:val="0"/>
      <w:divBdr>
        <w:top w:val="none" w:sz="0" w:space="0" w:color="auto"/>
        <w:left w:val="none" w:sz="0" w:space="0" w:color="auto"/>
        <w:bottom w:val="none" w:sz="0" w:space="0" w:color="auto"/>
        <w:right w:val="none" w:sz="0" w:space="0" w:color="auto"/>
      </w:divBdr>
    </w:div>
    <w:div w:id="1557617617">
      <w:bodyDiv w:val="1"/>
      <w:marLeft w:val="0"/>
      <w:marRight w:val="0"/>
      <w:marTop w:val="0"/>
      <w:marBottom w:val="0"/>
      <w:divBdr>
        <w:top w:val="none" w:sz="0" w:space="0" w:color="auto"/>
        <w:left w:val="none" w:sz="0" w:space="0" w:color="auto"/>
        <w:bottom w:val="none" w:sz="0" w:space="0" w:color="auto"/>
        <w:right w:val="none" w:sz="0" w:space="0" w:color="auto"/>
      </w:divBdr>
    </w:div>
    <w:div w:id="1558667917">
      <w:bodyDiv w:val="1"/>
      <w:marLeft w:val="0"/>
      <w:marRight w:val="0"/>
      <w:marTop w:val="0"/>
      <w:marBottom w:val="0"/>
      <w:divBdr>
        <w:top w:val="none" w:sz="0" w:space="0" w:color="auto"/>
        <w:left w:val="none" w:sz="0" w:space="0" w:color="auto"/>
        <w:bottom w:val="none" w:sz="0" w:space="0" w:color="auto"/>
        <w:right w:val="none" w:sz="0" w:space="0" w:color="auto"/>
      </w:divBdr>
    </w:div>
    <w:div w:id="1560247737">
      <w:bodyDiv w:val="1"/>
      <w:marLeft w:val="0"/>
      <w:marRight w:val="0"/>
      <w:marTop w:val="0"/>
      <w:marBottom w:val="0"/>
      <w:divBdr>
        <w:top w:val="none" w:sz="0" w:space="0" w:color="auto"/>
        <w:left w:val="none" w:sz="0" w:space="0" w:color="auto"/>
        <w:bottom w:val="none" w:sz="0" w:space="0" w:color="auto"/>
        <w:right w:val="none" w:sz="0" w:space="0" w:color="auto"/>
      </w:divBdr>
    </w:div>
    <w:div w:id="1563909942">
      <w:bodyDiv w:val="1"/>
      <w:marLeft w:val="0"/>
      <w:marRight w:val="0"/>
      <w:marTop w:val="0"/>
      <w:marBottom w:val="0"/>
      <w:divBdr>
        <w:top w:val="none" w:sz="0" w:space="0" w:color="auto"/>
        <w:left w:val="none" w:sz="0" w:space="0" w:color="auto"/>
        <w:bottom w:val="none" w:sz="0" w:space="0" w:color="auto"/>
        <w:right w:val="none" w:sz="0" w:space="0" w:color="auto"/>
      </w:divBdr>
    </w:div>
    <w:div w:id="1570964009">
      <w:bodyDiv w:val="1"/>
      <w:marLeft w:val="0"/>
      <w:marRight w:val="0"/>
      <w:marTop w:val="0"/>
      <w:marBottom w:val="0"/>
      <w:divBdr>
        <w:top w:val="none" w:sz="0" w:space="0" w:color="auto"/>
        <w:left w:val="none" w:sz="0" w:space="0" w:color="auto"/>
        <w:bottom w:val="none" w:sz="0" w:space="0" w:color="auto"/>
        <w:right w:val="none" w:sz="0" w:space="0" w:color="auto"/>
      </w:divBdr>
    </w:div>
    <w:div w:id="1571303495">
      <w:bodyDiv w:val="1"/>
      <w:marLeft w:val="0"/>
      <w:marRight w:val="0"/>
      <w:marTop w:val="0"/>
      <w:marBottom w:val="0"/>
      <w:divBdr>
        <w:top w:val="none" w:sz="0" w:space="0" w:color="auto"/>
        <w:left w:val="none" w:sz="0" w:space="0" w:color="auto"/>
        <w:bottom w:val="none" w:sz="0" w:space="0" w:color="auto"/>
        <w:right w:val="none" w:sz="0" w:space="0" w:color="auto"/>
      </w:divBdr>
    </w:div>
    <w:div w:id="1574965818">
      <w:bodyDiv w:val="1"/>
      <w:marLeft w:val="0"/>
      <w:marRight w:val="0"/>
      <w:marTop w:val="0"/>
      <w:marBottom w:val="0"/>
      <w:divBdr>
        <w:top w:val="none" w:sz="0" w:space="0" w:color="auto"/>
        <w:left w:val="none" w:sz="0" w:space="0" w:color="auto"/>
        <w:bottom w:val="none" w:sz="0" w:space="0" w:color="auto"/>
        <w:right w:val="none" w:sz="0" w:space="0" w:color="auto"/>
      </w:divBdr>
    </w:div>
    <w:div w:id="1577663953">
      <w:bodyDiv w:val="1"/>
      <w:marLeft w:val="0"/>
      <w:marRight w:val="0"/>
      <w:marTop w:val="0"/>
      <w:marBottom w:val="0"/>
      <w:divBdr>
        <w:top w:val="none" w:sz="0" w:space="0" w:color="auto"/>
        <w:left w:val="none" w:sz="0" w:space="0" w:color="auto"/>
        <w:bottom w:val="none" w:sz="0" w:space="0" w:color="auto"/>
        <w:right w:val="none" w:sz="0" w:space="0" w:color="auto"/>
      </w:divBdr>
    </w:div>
    <w:div w:id="1586307773">
      <w:bodyDiv w:val="1"/>
      <w:marLeft w:val="0"/>
      <w:marRight w:val="0"/>
      <w:marTop w:val="0"/>
      <w:marBottom w:val="0"/>
      <w:divBdr>
        <w:top w:val="none" w:sz="0" w:space="0" w:color="auto"/>
        <w:left w:val="none" w:sz="0" w:space="0" w:color="auto"/>
        <w:bottom w:val="none" w:sz="0" w:space="0" w:color="auto"/>
        <w:right w:val="none" w:sz="0" w:space="0" w:color="auto"/>
      </w:divBdr>
    </w:div>
    <w:div w:id="1590456963">
      <w:bodyDiv w:val="1"/>
      <w:marLeft w:val="0"/>
      <w:marRight w:val="0"/>
      <w:marTop w:val="0"/>
      <w:marBottom w:val="0"/>
      <w:divBdr>
        <w:top w:val="none" w:sz="0" w:space="0" w:color="auto"/>
        <w:left w:val="none" w:sz="0" w:space="0" w:color="auto"/>
        <w:bottom w:val="none" w:sz="0" w:space="0" w:color="auto"/>
        <w:right w:val="none" w:sz="0" w:space="0" w:color="auto"/>
      </w:divBdr>
    </w:div>
    <w:div w:id="1591964931">
      <w:bodyDiv w:val="1"/>
      <w:marLeft w:val="0"/>
      <w:marRight w:val="0"/>
      <w:marTop w:val="0"/>
      <w:marBottom w:val="0"/>
      <w:divBdr>
        <w:top w:val="none" w:sz="0" w:space="0" w:color="auto"/>
        <w:left w:val="none" w:sz="0" w:space="0" w:color="auto"/>
        <w:bottom w:val="none" w:sz="0" w:space="0" w:color="auto"/>
        <w:right w:val="none" w:sz="0" w:space="0" w:color="auto"/>
      </w:divBdr>
    </w:div>
    <w:div w:id="1598249775">
      <w:bodyDiv w:val="1"/>
      <w:marLeft w:val="0"/>
      <w:marRight w:val="0"/>
      <w:marTop w:val="0"/>
      <w:marBottom w:val="0"/>
      <w:divBdr>
        <w:top w:val="none" w:sz="0" w:space="0" w:color="auto"/>
        <w:left w:val="none" w:sz="0" w:space="0" w:color="auto"/>
        <w:bottom w:val="none" w:sz="0" w:space="0" w:color="auto"/>
        <w:right w:val="none" w:sz="0" w:space="0" w:color="auto"/>
      </w:divBdr>
    </w:div>
    <w:div w:id="1607301625">
      <w:bodyDiv w:val="1"/>
      <w:marLeft w:val="0"/>
      <w:marRight w:val="0"/>
      <w:marTop w:val="0"/>
      <w:marBottom w:val="0"/>
      <w:divBdr>
        <w:top w:val="none" w:sz="0" w:space="0" w:color="auto"/>
        <w:left w:val="none" w:sz="0" w:space="0" w:color="auto"/>
        <w:bottom w:val="none" w:sz="0" w:space="0" w:color="auto"/>
        <w:right w:val="none" w:sz="0" w:space="0" w:color="auto"/>
      </w:divBdr>
    </w:div>
    <w:div w:id="1608736498">
      <w:bodyDiv w:val="1"/>
      <w:marLeft w:val="0"/>
      <w:marRight w:val="0"/>
      <w:marTop w:val="0"/>
      <w:marBottom w:val="0"/>
      <w:divBdr>
        <w:top w:val="none" w:sz="0" w:space="0" w:color="auto"/>
        <w:left w:val="none" w:sz="0" w:space="0" w:color="auto"/>
        <w:bottom w:val="none" w:sz="0" w:space="0" w:color="auto"/>
        <w:right w:val="none" w:sz="0" w:space="0" w:color="auto"/>
      </w:divBdr>
    </w:div>
    <w:div w:id="1615363395">
      <w:bodyDiv w:val="1"/>
      <w:marLeft w:val="0"/>
      <w:marRight w:val="0"/>
      <w:marTop w:val="0"/>
      <w:marBottom w:val="0"/>
      <w:divBdr>
        <w:top w:val="none" w:sz="0" w:space="0" w:color="auto"/>
        <w:left w:val="none" w:sz="0" w:space="0" w:color="auto"/>
        <w:bottom w:val="none" w:sz="0" w:space="0" w:color="auto"/>
        <w:right w:val="none" w:sz="0" w:space="0" w:color="auto"/>
      </w:divBdr>
    </w:div>
    <w:div w:id="1620379641">
      <w:bodyDiv w:val="1"/>
      <w:marLeft w:val="0"/>
      <w:marRight w:val="0"/>
      <w:marTop w:val="0"/>
      <w:marBottom w:val="0"/>
      <w:divBdr>
        <w:top w:val="none" w:sz="0" w:space="0" w:color="auto"/>
        <w:left w:val="none" w:sz="0" w:space="0" w:color="auto"/>
        <w:bottom w:val="none" w:sz="0" w:space="0" w:color="auto"/>
        <w:right w:val="none" w:sz="0" w:space="0" w:color="auto"/>
      </w:divBdr>
    </w:div>
    <w:div w:id="1630479156">
      <w:bodyDiv w:val="1"/>
      <w:marLeft w:val="0"/>
      <w:marRight w:val="0"/>
      <w:marTop w:val="0"/>
      <w:marBottom w:val="0"/>
      <w:divBdr>
        <w:top w:val="none" w:sz="0" w:space="0" w:color="auto"/>
        <w:left w:val="none" w:sz="0" w:space="0" w:color="auto"/>
        <w:bottom w:val="none" w:sz="0" w:space="0" w:color="auto"/>
        <w:right w:val="none" w:sz="0" w:space="0" w:color="auto"/>
      </w:divBdr>
    </w:div>
    <w:div w:id="1633319837">
      <w:bodyDiv w:val="1"/>
      <w:marLeft w:val="0"/>
      <w:marRight w:val="0"/>
      <w:marTop w:val="0"/>
      <w:marBottom w:val="0"/>
      <w:divBdr>
        <w:top w:val="none" w:sz="0" w:space="0" w:color="auto"/>
        <w:left w:val="none" w:sz="0" w:space="0" w:color="auto"/>
        <w:bottom w:val="none" w:sz="0" w:space="0" w:color="auto"/>
        <w:right w:val="none" w:sz="0" w:space="0" w:color="auto"/>
      </w:divBdr>
    </w:div>
    <w:div w:id="1638291051">
      <w:bodyDiv w:val="1"/>
      <w:marLeft w:val="0"/>
      <w:marRight w:val="0"/>
      <w:marTop w:val="0"/>
      <w:marBottom w:val="0"/>
      <w:divBdr>
        <w:top w:val="none" w:sz="0" w:space="0" w:color="auto"/>
        <w:left w:val="none" w:sz="0" w:space="0" w:color="auto"/>
        <w:bottom w:val="none" w:sz="0" w:space="0" w:color="auto"/>
        <w:right w:val="none" w:sz="0" w:space="0" w:color="auto"/>
      </w:divBdr>
    </w:div>
    <w:div w:id="1644893987">
      <w:bodyDiv w:val="1"/>
      <w:marLeft w:val="0"/>
      <w:marRight w:val="0"/>
      <w:marTop w:val="0"/>
      <w:marBottom w:val="0"/>
      <w:divBdr>
        <w:top w:val="none" w:sz="0" w:space="0" w:color="auto"/>
        <w:left w:val="none" w:sz="0" w:space="0" w:color="auto"/>
        <w:bottom w:val="none" w:sz="0" w:space="0" w:color="auto"/>
        <w:right w:val="none" w:sz="0" w:space="0" w:color="auto"/>
      </w:divBdr>
    </w:div>
    <w:div w:id="1649432766">
      <w:bodyDiv w:val="1"/>
      <w:marLeft w:val="0"/>
      <w:marRight w:val="0"/>
      <w:marTop w:val="0"/>
      <w:marBottom w:val="0"/>
      <w:divBdr>
        <w:top w:val="none" w:sz="0" w:space="0" w:color="auto"/>
        <w:left w:val="none" w:sz="0" w:space="0" w:color="auto"/>
        <w:bottom w:val="none" w:sz="0" w:space="0" w:color="auto"/>
        <w:right w:val="none" w:sz="0" w:space="0" w:color="auto"/>
      </w:divBdr>
    </w:div>
    <w:div w:id="1651054495">
      <w:bodyDiv w:val="1"/>
      <w:marLeft w:val="0"/>
      <w:marRight w:val="0"/>
      <w:marTop w:val="0"/>
      <w:marBottom w:val="0"/>
      <w:divBdr>
        <w:top w:val="none" w:sz="0" w:space="0" w:color="auto"/>
        <w:left w:val="none" w:sz="0" w:space="0" w:color="auto"/>
        <w:bottom w:val="none" w:sz="0" w:space="0" w:color="auto"/>
        <w:right w:val="none" w:sz="0" w:space="0" w:color="auto"/>
      </w:divBdr>
    </w:div>
    <w:div w:id="1651130283">
      <w:bodyDiv w:val="1"/>
      <w:marLeft w:val="0"/>
      <w:marRight w:val="0"/>
      <w:marTop w:val="0"/>
      <w:marBottom w:val="0"/>
      <w:divBdr>
        <w:top w:val="none" w:sz="0" w:space="0" w:color="auto"/>
        <w:left w:val="none" w:sz="0" w:space="0" w:color="auto"/>
        <w:bottom w:val="none" w:sz="0" w:space="0" w:color="auto"/>
        <w:right w:val="none" w:sz="0" w:space="0" w:color="auto"/>
      </w:divBdr>
      <w:divsChild>
        <w:div w:id="1941523324">
          <w:marLeft w:val="0"/>
          <w:marRight w:val="0"/>
          <w:marTop w:val="0"/>
          <w:marBottom w:val="450"/>
          <w:divBdr>
            <w:top w:val="none" w:sz="0" w:space="0" w:color="auto"/>
            <w:left w:val="none" w:sz="0" w:space="0" w:color="auto"/>
            <w:bottom w:val="none" w:sz="0" w:space="0" w:color="auto"/>
            <w:right w:val="none" w:sz="0" w:space="0" w:color="auto"/>
          </w:divBdr>
        </w:div>
      </w:divsChild>
    </w:div>
    <w:div w:id="1658924180">
      <w:bodyDiv w:val="1"/>
      <w:marLeft w:val="0"/>
      <w:marRight w:val="0"/>
      <w:marTop w:val="0"/>
      <w:marBottom w:val="0"/>
      <w:divBdr>
        <w:top w:val="none" w:sz="0" w:space="0" w:color="auto"/>
        <w:left w:val="none" w:sz="0" w:space="0" w:color="auto"/>
        <w:bottom w:val="none" w:sz="0" w:space="0" w:color="auto"/>
        <w:right w:val="none" w:sz="0" w:space="0" w:color="auto"/>
      </w:divBdr>
    </w:div>
    <w:div w:id="1667241995">
      <w:bodyDiv w:val="1"/>
      <w:marLeft w:val="0"/>
      <w:marRight w:val="0"/>
      <w:marTop w:val="0"/>
      <w:marBottom w:val="0"/>
      <w:divBdr>
        <w:top w:val="none" w:sz="0" w:space="0" w:color="auto"/>
        <w:left w:val="none" w:sz="0" w:space="0" w:color="auto"/>
        <w:bottom w:val="none" w:sz="0" w:space="0" w:color="auto"/>
        <w:right w:val="none" w:sz="0" w:space="0" w:color="auto"/>
      </w:divBdr>
    </w:div>
    <w:div w:id="1667780562">
      <w:bodyDiv w:val="1"/>
      <w:marLeft w:val="0"/>
      <w:marRight w:val="0"/>
      <w:marTop w:val="0"/>
      <w:marBottom w:val="0"/>
      <w:divBdr>
        <w:top w:val="none" w:sz="0" w:space="0" w:color="auto"/>
        <w:left w:val="none" w:sz="0" w:space="0" w:color="auto"/>
        <w:bottom w:val="none" w:sz="0" w:space="0" w:color="auto"/>
        <w:right w:val="none" w:sz="0" w:space="0" w:color="auto"/>
      </w:divBdr>
    </w:div>
    <w:div w:id="1668821672">
      <w:bodyDiv w:val="1"/>
      <w:marLeft w:val="0"/>
      <w:marRight w:val="0"/>
      <w:marTop w:val="0"/>
      <w:marBottom w:val="0"/>
      <w:divBdr>
        <w:top w:val="none" w:sz="0" w:space="0" w:color="auto"/>
        <w:left w:val="none" w:sz="0" w:space="0" w:color="auto"/>
        <w:bottom w:val="none" w:sz="0" w:space="0" w:color="auto"/>
        <w:right w:val="none" w:sz="0" w:space="0" w:color="auto"/>
      </w:divBdr>
    </w:div>
    <w:div w:id="1686638291">
      <w:bodyDiv w:val="1"/>
      <w:marLeft w:val="0"/>
      <w:marRight w:val="0"/>
      <w:marTop w:val="0"/>
      <w:marBottom w:val="0"/>
      <w:divBdr>
        <w:top w:val="none" w:sz="0" w:space="0" w:color="auto"/>
        <w:left w:val="none" w:sz="0" w:space="0" w:color="auto"/>
        <w:bottom w:val="none" w:sz="0" w:space="0" w:color="auto"/>
        <w:right w:val="none" w:sz="0" w:space="0" w:color="auto"/>
      </w:divBdr>
    </w:div>
    <w:div w:id="1690908790">
      <w:bodyDiv w:val="1"/>
      <w:marLeft w:val="0"/>
      <w:marRight w:val="0"/>
      <w:marTop w:val="0"/>
      <w:marBottom w:val="0"/>
      <w:divBdr>
        <w:top w:val="none" w:sz="0" w:space="0" w:color="auto"/>
        <w:left w:val="none" w:sz="0" w:space="0" w:color="auto"/>
        <w:bottom w:val="none" w:sz="0" w:space="0" w:color="auto"/>
        <w:right w:val="none" w:sz="0" w:space="0" w:color="auto"/>
      </w:divBdr>
    </w:div>
    <w:div w:id="1699894839">
      <w:bodyDiv w:val="1"/>
      <w:marLeft w:val="0"/>
      <w:marRight w:val="0"/>
      <w:marTop w:val="0"/>
      <w:marBottom w:val="0"/>
      <w:divBdr>
        <w:top w:val="none" w:sz="0" w:space="0" w:color="auto"/>
        <w:left w:val="none" w:sz="0" w:space="0" w:color="auto"/>
        <w:bottom w:val="none" w:sz="0" w:space="0" w:color="auto"/>
        <w:right w:val="none" w:sz="0" w:space="0" w:color="auto"/>
      </w:divBdr>
    </w:div>
    <w:div w:id="1701777783">
      <w:bodyDiv w:val="1"/>
      <w:marLeft w:val="0"/>
      <w:marRight w:val="0"/>
      <w:marTop w:val="0"/>
      <w:marBottom w:val="0"/>
      <w:divBdr>
        <w:top w:val="none" w:sz="0" w:space="0" w:color="auto"/>
        <w:left w:val="none" w:sz="0" w:space="0" w:color="auto"/>
        <w:bottom w:val="none" w:sz="0" w:space="0" w:color="auto"/>
        <w:right w:val="none" w:sz="0" w:space="0" w:color="auto"/>
      </w:divBdr>
    </w:div>
    <w:div w:id="1708524370">
      <w:bodyDiv w:val="1"/>
      <w:marLeft w:val="0"/>
      <w:marRight w:val="0"/>
      <w:marTop w:val="0"/>
      <w:marBottom w:val="0"/>
      <w:divBdr>
        <w:top w:val="none" w:sz="0" w:space="0" w:color="auto"/>
        <w:left w:val="none" w:sz="0" w:space="0" w:color="auto"/>
        <w:bottom w:val="none" w:sz="0" w:space="0" w:color="auto"/>
        <w:right w:val="none" w:sz="0" w:space="0" w:color="auto"/>
      </w:divBdr>
    </w:div>
    <w:div w:id="1709648124">
      <w:bodyDiv w:val="1"/>
      <w:marLeft w:val="0"/>
      <w:marRight w:val="0"/>
      <w:marTop w:val="0"/>
      <w:marBottom w:val="0"/>
      <w:divBdr>
        <w:top w:val="none" w:sz="0" w:space="0" w:color="auto"/>
        <w:left w:val="none" w:sz="0" w:space="0" w:color="auto"/>
        <w:bottom w:val="none" w:sz="0" w:space="0" w:color="auto"/>
        <w:right w:val="none" w:sz="0" w:space="0" w:color="auto"/>
      </w:divBdr>
    </w:div>
    <w:div w:id="1730766012">
      <w:bodyDiv w:val="1"/>
      <w:marLeft w:val="0"/>
      <w:marRight w:val="0"/>
      <w:marTop w:val="0"/>
      <w:marBottom w:val="0"/>
      <w:divBdr>
        <w:top w:val="none" w:sz="0" w:space="0" w:color="auto"/>
        <w:left w:val="none" w:sz="0" w:space="0" w:color="auto"/>
        <w:bottom w:val="none" w:sz="0" w:space="0" w:color="auto"/>
        <w:right w:val="none" w:sz="0" w:space="0" w:color="auto"/>
      </w:divBdr>
    </w:div>
    <w:div w:id="1735853956">
      <w:bodyDiv w:val="1"/>
      <w:marLeft w:val="0"/>
      <w:marRight w:val="0"/>
      <w:marTop w:val="0"/>
      <w:marBottom w:val="0"/>
      <w:divBdr>
        <w:top w:val="none" w:sz="0" w:space="0" w:color="auto"/>
        <w:left w:val="none" w:sz="0" w:space="0" w:color="auto"/>
        <w:bottom w:val="none" w:sz="0" w:space="0" w:color="auto"/>
        <w:right w:val="none" w:sz="0" w:space="0" w:color="auto"/>
      </w:divBdr>
    </w:div>
    <w:div w:id="1737974826">
      <w:bodyDiv w:val="1"/>
      <w:marLeft w:val="0"/>
      <w:marRight w:val="0"/>
      <w:marTop w:val="0"/>
      <w:marBottom w:val="0"/>
      <w:divBdr>
        <w:top w:val="none" w:sz="0" w:space="0" w:color="auto"/>
        <w:left w:val="none" w:sz="0" w:space="0" w:color="auto"/>
        <w:bottom w:val="none" w:sz="0" w:space="0" w:color="auto"/>
        <w:right w:val="none" w:sz="0" w:space="0" w:color="auto"/>
      </w:divBdr>
    </w:div>
    <w:div w:id="1742288045">
      <w:bodyDiv w:val="1"/>
      <w:marLeft w:val="0"/>
      <w:marRight w:val="0"/>
      <w:marTop w:val="0"/>
      <w:marBottom w:val="0"/>
      <w:divBdr>
        <w:top w:val="none" w:sz="0" w:space="0" w:color="auto"/>
        <w:left w:val="none" w:sz="0" w:space="0" w:color="auto"/>
        <w:bottom w:val="none" w:sz="0" w:space="0" w:color="auto"/>
        <w:right w:val="none" w:sz="0" w:space="0" w:color="auto"/>
      </w:divBdr>
    </w:div>
    <w:div w:id="1746226378">
      <w:bodyDiv w:val="1"/>
      <w:marLeft w:val="0"/>
      <w:marRight w:val="0"/>
      <w:marTop w:val="0"/>
      <w:marBottom w:val="0"/>
      <w:divBdr>
        <w:top w:val="none" w:sz="0" w:space="0" w:color="auto"/>
        <w:left w:val="none" w:sz="0" w:space="0" w:color="auto"/>
        <w:bottom w:val="none" w:sz="0" w:space="0" w:color="auto"/>
        <w:right w:val="none" w:sz="0" w:space="0" w:color="auto"/>
      </w:divBdr>
    </w:div>
    <w:div w:id="1748763747">
      <w:bodyDiv w:val="1"/>
      <w:marLeft w:val="0"/>
      <w:marRight w:val="0"/>
      <w:marTop w:val="0"/>
      <w:marBottom w:val="0"/>
      <w:divBdr>
        <w:top w:val="none" w:sz="0" w:space="0" w:color="auto"/>
        <w:left w:val="none" w:sz="0" w:space="0" w:color="auto"/>
        <w:bottom w:val="none" w:sz="0" w:space="0" w:color="auto"/>
        <w:right w:val="none" w:sz="0" w:space="0" w:color="auto"/>
      </w:divBdr>
    </w:div>
    <w:div w:id="1751463562">
      <w:bodyDiv w:val="1"/>
      <w:marLeft w:val="0"/>
      <w:marRight w:val="0"/>
      <w:marTop w:val="0"/>
      <w:marBottom w:val="0"/>
      <w:divBdr>
        <w:top w:val="none" w:sz="0" w:space="0" w:color="auto"/>
        <w:left w:val="none" w:sz="0" w:space="0" w:color="auto"/>
        <w:bottom w:val="none" w:sz="0" w:space="0" w:color="auto"/>
        <w:right w:val="none" w:sz="0" w:space="0" w:color="auto"/>
      </w:divBdr>
    </w:div>
    <w:div w:id="1756902620">
      <w:bodyDiv w:val="1"/>
      <w:marLeft w:val="0"/>
      <w:marRight w:val="0"/>
      <w:marTop w:val="0"/>
      <w:marBottom w:val="0"/>
      <w:divBdr>
        <w:top w:val="none" w:sz="0" w:space="0" w:color="auto"/>
        <w:left w:val="none" w:sz="0" w:space="0" w:color="auto"/>
        <w:bottom w:val="none" w:sz="0" w:space="0" w:color="auto"/>
        <w:right w:val="none" w:sz="0" w:space="0" w:color="auto"/>
      </w:divBdr>
    </w:div>
    <w:div w:id="1757020956">
      <w:bodyDiv w:val="1"/>
      <w:marLeft w:val="0"/>
      <w:marRight w:val="0"/>
      <w:marTop w:val="0"/>
      <w:marBottom w:val="0"/>
      <w:divBdr>
        <w:top w:val="none" w:sz="0" w:space="0" w:color="auto"/>
        <w:left w:val="none" w:sz="0" w:space="0" w:color="auto"/>
        <w:bottom w:val="none" w:sz="0" w:space="0" w:color="auto"/>
        <w:right w:val="none" w:sz="0" w:space="0" w:color="auto"/>
      </w:divBdr>
    </w:div>
    <w:div w:id="1759986814">
      <w:bodyDiv w:val="1"/>
      <w:marLeft w:val="0"/>
      <w:marRight w:val="0"/>
      <w:marTop w:val="0"/>
      <w:marBottom w:val="0"/>
      <w:divBdr>
        <w:top w:val="none" w:sz="0" w:space="0" w:color="auto"/>
        <w:left w:val="none" w:sz="0" w:space="0" w:color="auto"/>
        <w:bottom w:val="none" w:sz="0" w:space="0" w:color="auto"/>
        <w:right w:val="none" w:sz="0" w:space="0" w:color="auto"/>
      </w:divBdr>
    </w:div>
    <w:div w:id="1768774188">
      <w:bodyDiv w:val="1"/>
      <w:marLeft w:val="0"/>
      <w:marRight w:val="0"/>
      <w:marTop w:val="0"/>
      <w:marBottom w:val="0"/>
      <w:divBdr>
        <w:top w:val="none" w:sz="0" w:space="0" w:color="auto"/>
        <w:left w:val="none" w:sz="0" w:space="0" w:color="auto"/>
        <w:bottom w:val="none" w:sz="0" w:space="0" w:color="auto"/>
        <w:right w:val="none" w:sz="0" w:space="0" w:color="auto"/>
      </w:divBdr>
    </w:div>
    <w:div w:id="1774789490">
      <w:bodyDiv w:val="1"/>
      <w:marLeft w:val="0"/>
      <w:marRight w:val="0"/>
      <w:marTop w:val="0"/>
      <w:marBottom w:val="0"/>
      <w:divBdr>
        <w:top w:val="none" w:sz="0" w:space="0" w:color="auto"/>
        <w:left w:val="none" w:sz="0" w:space="0" w:color="auto"/>
        <w:bottom w:val="none" w:sz="0" w:space="0" w:color="auto"/>
        <w:right w:val="none" w:sz="0" w:space="0" w:color="auto"/>
      </w:divBdr>
    </w:div>
    <w:div w:id="1788156684">
      <w:bodyDiv w:val="1"/>
      <w:marLeft w:val="0"/>
      <w:marRight w:val="0"/>
      <w:marTop w:val="0"/>
      <w:marBottom w:val="0"/>
      <w:divBdr>
        <w:top w:val="none" w:sz="0" w:space="0" w:color="auto"/>
        <w:left w:val="none" w:sz="0" w:space="0" w:color="auto"/>
        <w:bottom w:val="none" w:sz="0" w:space="0" w:color="auto"/>
        <w:right w:val="none" w:sz="0" w:space="0" w:color="auto"/>
      </w:divBdr>
    </w:div>
    <w:div w:id="1793163150">
      <w:bodyDiv w:val="1"/>
      <w:marLeft w:val="0"/>
      <w:marRight w:val="0"/>
      <w:marTop w:val="0"/>
      <w:marBottom w:val="0"/>
      <w:divBdr>
        <w:top w:val="none" w:sz="0" w:space="0" w:color="auto"/>
        <w:left w:val="none" w:sz="0" w:space="0" w:color="auto"/>
        <w:bottom w:val="none" w:sz="0" w:space="0" w:color="auto"/>
        <w:right w:val="none" w:sz="0" w:space="0" w:color="auto"/>
      </w:divBdr>
    </w:div>
    <w:div w:id="1796556837">
      <w:bodyDiv w:val="1"/>
      <w:marLeft w:val="0"/>
      <w:marRight w:val="0"/>
      <w:marTop w:val="0"/>
      <w:marBottom w:val="0"/>
      <w:divBdr>
        <w:top w:val="none" w:sz="0" w:space="0" w:color="auto"/>
        <w:left w:val="none" w:sz="0" w:space="0" w:color="auto"/>
        <w:bottom w:val="none" w:sz="0" w:space="0" w:color="auto"/>
        <w:right w:val="none" w:sz="0" w:space="0" w:color="auto"/>
      </w:divBdr>
    </w:div>
    <w:div w:id="1807777536">
      <w:bodyDiv w:val="1"/>
      <w:marLeft w:val="0"/>
      <w:marRight w:val="0"/>
      <w:marTop w:val="0"/>
      <w:marBottom w:val="0"/>
      <w:divBdr>
        <w:top w:val="none" w:sz="0" w:space="0" w:color="auto"/>
        <w:left w:val="none" w:sz="0" w:space="0" w:color="auto"/>
        <w:bottom w:val="none" w:sz="0" w:space="0" w:color="auto"/>
        <w:right w:val="none" w:sz="0" w:space="0" w:color="auto"/>
      </w:divBdr>
    </w:div>
    <w:div w:id="1812140023">
      <w:bodyDiv w:val="1"/>
      <w:marLeft w:val="0"/>
      <w:marRight w:val="0"/>
      <w:marTop w:val="0"/>
      <w:marBottom w:val="0"/>
      <w:divBdr>
        <w:top w:val="none" w:sz="0" w:space="0" w:color="auto"/>
        <w:left w:val="none" w:sz="0" w:space="0" w:color="auto"/>
        <w:bottom w:val="none" w:sz="0" w:space="0" w:color="auto"/>
        <w:right w:val="none" w:sz="0" w:space="0" w:color="auto"/>
      </w:divBdr>
    </w:div>
    <w:div w:id="1814718568">
      <w:bodyDiv w:val="1"/>
      <w:marLeft w:val="0"/>
      <w:marRight w:val="0"/>
      <w:marTop w:val="0"/>
      <w:marBottom w:val="0"/>
      <w:divBdr>
        <w:top w:val="none" w:sz="0" w:space="0" w:color="auto"/>
        <w:left w:val="none" w:sz="0" w:space="0" w:color="auto"/>
        <w:bottom w:val="none" w:sz="0" w:space="0" w:color="auto"/>
        <w:right w:val="none" w:sz="0" w:space="0" w:color="auto"/>
      </w:divBdr>
    </w:div>
    <w:div w:id="1819151430">
      <w:bodyDiv w:val="1"/>
      <w:marLeft w:val="0"/>
      <w:marRight w:val="0"/>
      <w:marTop w:val="0"/>
      <w:marBottom w:val="0"/>
      <w:divBdr>
        <w:top w:val="none" w:sz="0" w:space="0" w:color="auto"/>
        <w:left w:val="none" w:sz="0" w:space="0" w:color="auto"/>
        <w:bottom w:val="none" w:sz="0" w:space="0" w:color="auto"/>
        <w:right w:val="none" w:sz="0" w:space="0" w:color="auto"/>
      </w:divBdr>
    </w:div>
    <w:div w:id="1819958418">
      <w:bodyDiv w:val="1"/>
      <w:marLeft w:val="0"/>
      <w:marRight w:val="0"/>
      <w:marTop w:val="0"/>
      <w:marBottom w:val="0"/>
      <w:divBdr>
        <w:top w:val="none" w:sz="0" w:space="0" w:color="auto"/>
        <w:left w:val="none" w:sz="0" w:space="0" w:color="auto"/>
        <w:bottom w:val="none" w:sz="0" w:space="0" w:color="auto"/>
        <w:right w:val="none" w:sz="0" w:space="0" w:color="auto"/>
      </w:divBdr>
    </w:div>
    <w:div w:id="1826437643">
      <w:bodyDiv w:val="1"/>
      <w:marLeft w:val="0"/>
      <w:marRight w:val="0"/>
      <w:marTop w:val="0"/>
      <w:marBottom w:val="0"/>
      <w:divBdr>
        <w:top w:val="none" w:sz="0" w:space="0" w:color="auto"/>
        <w:left w:val="none" w:sz="0" w:space="0" w:color="auto"/>
        <w:bottom w:val="none" w:sz="0" w:space="0" w:color="auto"/>
        <w:right w:val="none" w:sz="0" w:space="0" w:color="auto"/>
      </w:divBdr>
    </w:div>
    <w:div w:id="1828594663">
      <w:bodyDiv w:val="1"/>
      <w:marLeft w:val="0"/>
      <w:marRight w:val="0"/>
      <w:marTop w:val="0"/>
      <w:marBottom w:val="0"/>
      <w:divBdr>
        <w:top w:val="none" w:sz="0" w:space="0" w:color="auto"/>
        <w:left w:val="none" w:sz="0" w:space="0" w:color="auto"/>
        <w:bottom w:val="none" w:sz="0" w:space="0" w:color="auto"/>
        <w:right w:val="none" w:sz="0" w:space="0" w:color="auto"/>
      </w:divBdr>
    </w:div>
    <w:div w:id="1829587221">
      <w:bodyDiv w:val="1"/>
      <w:marLeft w:val="0"/>
      <w:marRight w:val="0"/>
      <w:marTop w:val="0"/>
      <w:marBottom w:val="0"/>
      <w:divBdr>
        <w:top w:val="none" w:sz="0" w:space="0" w:color="auto"/>
        <w:left w:val="none" w:sz="0" w:space="0" w:color="auto"/>
        <w:bottom w:val="none" w:sz="0" w:space="0" w:color="auto"/>
        <w:right w:val="none" w:sz="0" w:space="0" w:color="auto"/>
      </w:divBdr>
    </w:div>
    <w:div w:id="1829977786">
      <w:bodyDiv w:val="1"/>
      <w:marLeft w:val="0"/>
      <w:marRight w:val="0"/>
      <w:marTop w:val="0"/>
      <w:marBottom w:val="0"/>
      <w:divBdr>
        <w:top w:val="none" w:sz="0" w:space="0" w:color="auto"/>
        <w:left w:val="none" w:sz="0" w:space="0" w:color="auto"/>
        <w:bottom w:val="none" w:sz="0" w:space="0" w:color="auto"/>
        <w:right w:val="none" w:sz="0" w:space="0" w:color="auto"/>
      </w:divBdr>
    </w:div>
    <w:div w:id="1835536125">
      <w:bodyDiv w:val="1"/>
      <w:marLeft w:val="0"/>
      <w:marRight w:val="0"/>
      <w:marTop w:val="0"/>
      <w:marBottom w:val="0"/>
      <w:divBdr>
        <w:top w:val="none" w:sz="0" w:space="0" w:color="auto"/>
        <w:left w:val="none" w:sz="0" w:space="0" w:color="auto"/>
        <w:bottom w:val="none" w:sz="0" w:space="0" w:color="auto"/>
        <w:right w:val="none" w:sz="0" w:space="0" w:color="auto"/>
      </w:divBdr>
    </w:div>
    <w:div w:id="1838810429">
      <w:bodyDiv w:val="1"/>
      <w:marLeft w:val="0"/>
      <w:marRight w:val="0"/>
      <w:marTop w:val="0"/>
      <w:marBottom w:val="0"/>
      <w:divBdr>
        <w:top w:val="none" w:sz="0" w:space="0" w:color="auto"/>
        <w:left w:val="none" w:sz="0" w:space="0" w:color="auto"/>
        <w:bottom w:val="none" w:sz="0" w:space="0" w:color="auto"/>
        <w:right w:val="none" w:sz="0" w:space="0" w:color="auto"/>
      </w:divBdr>
    </w:div>
    <w:div w:id="1841893998">
      <w:bodyDiv w:val="1"/>
      <w:marLeft w:val="0"/>
      <w:marRight w:val="0"/>
      <w:marTop w:val="0"/>
      <w:marBottom w:val="0"/>
      <w:divBdr>
        <w:top w:val="none" w:sz="0" w:space="0" w:color="auto"/>
        <w:left w:val="none" w:sz="0" w:space="0" w:color="auto"/>
        <w:bottom w:val="none" w:sz="0" w:space="0" w:color="auto"/>
        <w:right w:val="none" w:sz="0" w:space="0" w:color="auto"/>
      </w:divBdr>
    </w:div>
    <w:div w:id="1842742916">
      <w:bodyDiv w:val="1"/>
      <w:marLeft w:val="0"/>
      <w:marRight w:val="0"/>
      <w:marTop w:val="0"/>
      <w:marBottom w:val="0"/>
      <w:divBdr>
        <w:top w:val="none" w:sz="0" w:space="0" w:color="auto"/>
        <w:left w:val="none" w:sz="0" w:space="0" w:color="auto"/>
        <w:bottom w:val="none" w:sz="0" w:space="0" w:color="auto"/>
        <w:right w:val="none" w:sz="0" w:space="0" w:color="auto"/>
      </w:divBdr>
    </w:div>
    <w:div w:id="1846161986">
      <w:bodyDiv w:val="1"/>
      <w:marLeft w:val="0"/>
      <w:marRight w:val="0"/>
      <w:marTop w:val="0"/>
      <w:marBottom w:val="0"/>
      <w:divBdr>
        <w:top w:val="none" w:sz="0" w:space="0" w:color="auto"/>
        <w:left w:val="none" w:sz="0" w:space="0" w:color="auto"/>
        <w:bottom w:val="none" w:sz="0" w:space="0" w:color="auto"/>
        <w:right w:val="none" w:sz="0" w:space="0" w:color="auto"/>
      </w:divBdr>
    </w:div>
    <w:div w:id="1856193039">
      <w:bodyDiv w:val="1"/>
      <w:marLeft w:val="0"/>
      <w:marRight w:val="0"/>
      <w:marTop w:val="0"/>
      <w:marBottom w:val="0"/>
      <w:divBdr>
        <w:top w:val="none" w:sz="0" w:space="0" w:color="auto"/>
        <w:left w:val="none" w:sz="0" w:space="0" w:color="auto"/>
        <w:bottom w:val="none" w:sz="0" w:space="0" w:color="auto"/>
        <w:right w:val="none" w:sz="0" w:space="0" w:color="auto"/>
      </w:divBdr>
    </w:div>
    <w:div w:id="1858808249">
      <w:bodyDiv w:val="1"/>
      <w:marLeft w:val="0"/>
      <w:marRight w:val="0"/>
      <w:marTop w:val="0"/>
      <w:marBottom w:val="0"/>
      <w:divBdr>
        <w:top w:val="none" w:sz="0" w:space="0" w:color="auto"/>
        <w:left w:val="none" w:sz="0" w:space="0" w:color="auto"/>
        <w:bottom w:val="none" w:sz="0" w:space="0" w:color="auto"/>
        <w:right w:val="none" w:sz="0" w:space="0" w:color="auto"/>
      </w:divBdr>
    </w:div>
    <w:div w:id="1865365036">
      <w:bodyDiv w:val="1"/>
      <w:marLeft w:val="0"/>
      <w:marRight w:val="0"/>
      <w:marTop w:val="0"/>
      <w:marBottom w:val="0"/>
      <w:divBdr>
        <w:top w:val="none" w:sz="0" w:space="0" w:color="auto"/>
        <w:left w:val="none" w:sz="0" w:space="0" w:color="auto"/>
        <w:bottom w:val="none" w:sz="0" w:space="0" w:color="auto"/>
        <w:right w:val="none" w:sz="0" w:space="0" w:color="auto"/>
      </w:divBdr>
    </w:div>
    <w:div w:id="1866600832">
      <w:bodyDiv w:val="1"/>
      <w:marLeft w:val="0"/>
      <w:marRight w:val="0"/>
      <w:marTop w:val="0"/>
      <w:marBottom w:val="0"/>
      <w:divBdr>
        <w:top w:val="none" w:sz="0" w:space="0" w:color="auto"/>
        <w:left w:val="none" w:sz="0" w:space="0" w:color="auto"/>
        <w:bottom w:val="none" w:sz="0" w:space="0" w:color="auto"/>
        <w:right w:val="none" w:sz="0" w:space="0" w:color="auto"/>
      </w:divBdr>
    </w:div>
    <w:div w:id="1866674369">
      <w:bodyDiv w:val="1"/>
      <w:marLeft w:val="0"/>
      <w:marRight w:val="0"/>
      <w:marTop w:val="0"/>
      <w:marBottom w:val="0"/>
      <w:divBdr>
        <w:top w:val="none" w:sz="0" w:space="0" w:color="auto"/>
        <w:left w:val="none" w:sz="0" w:space="0" w:color="auto"/>
        <w:bottom w:val="none" w:sz="0" w:space="0" w:color="auto"/>
        <w:right w:val="none" w:sz="0" w:space="0" w:color="auto"/>
      </w:divBdr>
    </w:div>
    <w:div w:id="1867480911">
      <w:bodyDiv w:val="1"/>
      <w:marLeft w:val="0"/>
      <w:marRight w:val="0"/>
      <w:marTop w:val="0"/>
      <w:marBottom w:val="0"/>
      <w:divBdr>
        <w:top w:val="none" w:sz="0" w:space="0" w:color="auto"/>
        <w:left w:val="none" w:sz="0" w:space="0" w:color="auto"/>
        <w:bottom w:val="none" w:sz="0" w:space="0" w:color="auto"/>
        <w:right w:val="none" w:sz="0" w:space="0" w:color="auto"/>
      </w:divBdr>
    </w:div>
    <w:div w:id="1868518287">
      <w:bodyDiv w:val="1"/>
      <w:marLeft w:val="0"/>
      <w:marRight w:val="0"/>
      <w:marTop w:val="0"/>
      <w:marBottom w:val="0"/>
      <w:divBdr>
        <w:top w:val="none" w:sz="0" w:space="0" w:color="auto"/>
        <w:left w:val="none" w:sz="0" w:space="0" w:color="auto"/>
        <w:bottom w:val="none" w:sz="0" w:space="0" w:color="auto"/>
        <w:right w:val="none" w:sz="0" w:space="0" w:color="auto"/>
      </w:divBdr>
    </w:div>
    <w:div w:id="1873691905">
      <w:bodyDiv w:val="1"/>
      <w:marLeft w:val="0"/>
      <w:marRight w:val="0"/>
      <w:marTop w:val="0"/>
      <w:marBottom w:val="0"/>
      <w:divBdr>
        <w:top w:val="none" w:sz="0" w:space="0" w:color="auto"/>
        <w:left w:val="none" w:sz="0" w:space="0" w:color="auto"/>
        <w:bottom w:val="none" w:sz="0" w:space="0" w:color="auto"/>
        <w:right w:val="none" w:sz="0" w:space="0" w:color="auto"/>
      </w:divBdr>
    </w:div>
    <w:div w:id="1874999099">
      <w:bodyDiv w:val="1"/>
      <w:marLeft w:val="0"/>
      <w:marRight w:val="0"/>
      <w:marTop w:val="0"/>
      <w:marBottom w:val="0"/>
      <w:divBdr>
        <w:top w:val="none" w:sz="0" w:space="0" w:color="auto"/>
        <w:left w:val="none" w:sz="0" w:space="0" w:color="auto"/>
        <w:bottom w:val="none" w:sz="0" w:space="0" w:color="auto"/>
        <w:right w:val="none" w:sz="0" w:space="0" w:color="auto"/>
      </w:divBdr>
    </w:div>
    <w:div w:id="1880122657">
      <w:bodyDiv w:val="1"/>
      <w:marLeft w:val="0"/>
      <w:marRight w:val="0"/>
      <w:marTop w:val="0"/>
      <w:marBottom w:val="0"/>
      <w:divBdr>
        <w:top w:val="none" w:sz="0" w:space="0" w:color="auto"/>
        <w:left w:val="none" w:sz="0" w:space="0" w:color="auto"/>
        <w:bottom w:val="none" w:sz="0" w:space="0" w:color="auto"/>
        <w:right w:val="none" w:sz="0" w:space="0" w:color="auto"/>
      </w:divBdr>
    </w:div>
    <w:div w:id="1885290231">
      <w:bodyDiv w:val="1"/>
      <w:marLeft w:val="0"/>
      <w:marRight w:val="0"/>
      <w:marTop w:val="0"/>
      <w:marBottom w:val="0"/>
      <w:divBdr>
        <w:top w:val="none" w:sz="0" w:space="0" w:color="auto"/>
        <w:left w:val="none" w:sz="0" w:space="0" w:color="auto"/>
        <w:bottom w:val="none" w:sz="0" w:space="0" w:color="auto"/>
        <w:right w:val="none" w:sz="0" w:space="0" w:color="auto"/>
      </w:divBdr>
    </w:div>
    <w:div w:id="1885292790">
      <w:bodyDiv w:val="1"/>
      <w:marLeft w:val="0"/>
      <w:marRight w:val="0"/>
      <w:marTop w:val="0"/>
      <w:marBottom w:val="0"/>
      <w:divBdr>
        <w:top w:val="none" w:sz="0" w:space="0" w:color="auto"/>
        <w:left w:val="none" w:sz="0" w:space="0" w:color="auto"/>
        <w:bottom w:val="none" w:sz="0" w:space="0" w:color="auto"/>
        <w:right w:val="none" w:sz="0" w:space="0" w:color="auto"/>
      </w:divBdr>
    </w:div>
    <w:div w:id="1885756027">
      <w:bodyDiv w:val="1"/>
      <w:marLeft w:val="0"/>
      <w:marRight w:val="0"/>
      <w:marTop w:val="0"/>
      <w:marBottom w:val="0"/>
      <w:divBdr>
        <w:top w:val="none" w:sz="0" w:space="0" w:color="auto"/>
        <w:left w:val="none" w:sz="0" w:space="0" w:color="auto"/>
        <w:bottom w:val="none" w:sz="0" w:space="0" w:color="auto"/>
        <w:right w:val="none" w:sz="0" w:space="0" w:color="auto"/>
      </w:divBdr>
    </w:div>
    <w:div w:id="1886018747">
      <w:bodyDiv w:val="1"/>
      <w:marLeft w:val="0"/>
      <w:marRight w:val="0"/>
      <w:marTop w:val="0"/>
      <w:marBottom w:val="0"/>
      <w:divBdr>
        <w:top w:val="none" w:sz="0" w:space="0" w:color="auto"/>
        <w:left w:val="none" w:sz="0" w:space="0" w:color="auto"/>
        <w:bottom w:val="none" w:sz="0" w:space="0" w:color="auto"/>
        <w:right w:val="none" w:sz="0" w:space="0" w:color="auto"/>
      </w:divBdr>
    </w:div>
    <w:div w:id="1891767963">
      <w:bodyDiv w:val="1"/>
      <w:marLeft w:val="0"/>
      <w:marRight w:val="0"/>
      <w:marTop w:val="0"/>
      <w:marBottom w:val="0"/>
      <w:divBdr>
        <w:top w:val="none" w:sz="0" w:space="0" w:color="auto"/>
        <w:left w:val="none" w:sz="0" w:space="0" w:color="auto"/>
        <w:bottom w:val="none" w:sz="0" w:space="0" w:color="auto"/>
        <w:right w:val="none" w:sz="0" w:space="0" w:color="auto"/>
      </w:divBdr>
    </w:div>
    <w:div w:id="1895969959">
      <w:bodyDiv w:val="1"/>
      <w:marLeft w:val="0"/>
      <w:marRight w:val="0"/>
      <w:marTop w:val="0"/>
      <w:marBottom w:val="0"/>
      <w:divBdr>
        <w:top w:val="none" w:sz="0" w:space="0" w:color="auto"/>
        <w:left w:val="none" w:sz="0" w:space="0" w:color="auto"/>
        <w:bottom w:val="none" w:sz="0" w:space="0" w:color="auto"/>
        <w:right w:val="none" w:sz="0" w:space="0" w:color="auto"/>
      </w:divBdr>
    </w:div>
    <w:div w:id="1901404768">
      <w:bodyDiv w:val="1"/>
      <w:marLeft w:val="0"/>
      <w:marRight w:val="0"/>
      <w:marTop w:val="0"/>
      <w:marBottom w:val="0"/>
      <w:divBdr>
        <w:top w:val="none" w:sz="0" w:space="0" w:color="auto"/>
        <w:left w:val="none" w:sz="0" w:space="0" w:color="auto"/>
        <w:bottom w:val="none" w:sz="0" w:space="0" w:color="auto"/>
        <w:right w:val="none" w:sz="0" w:space="0" w:color="auto"/>
      </w:divBdr>
    </w:div>
    <w:div w:id="1909487439">
      <w:bodyDiv w:val="1"/>
      <w:marLeft w:val="0"/>
      <w:marRight w:val="0"/>
      <w:marTop w:val="0"/>
      <w:marBottom w:val="0"/>
      <w:divBdr>
        <w:top w:val="none" w:sz="0" w:space="0" w:color="auto"/>
        <w:left w:val="none" w:sz="0" w:space="0" w:color="auto"/>
        <w:bottom w:val="none" w:sz="0" w:space="0" w:color="auto"/>
        <w:right w:val="none" w:sz="0" w:space="0" w:color="auto"/>
      </w:divBdr>
    </w:div>
    <w:div w:id="1916695381">
      <w:bodyDiv w:val="1"/>
      <w:marLeft w:val="0"/>
      <w:marRight w:val="0"/>
      <w:marTop w:val="0"/>
      <w:marBottom w:val="0"/>
      <w:divBdr>
        <w:top w:val="none" w:sz="0" w:space="0" w:color="auto"/>
        <w:left w:val="none" w:sz="0" w:space="0" w:color="auto"/>
        <w:bottom w:val="none" w:sz="0" w:space="0" w:color="auto"/>
        <w:right w:val="none" w:sz="0" w:space="0" w:color="auto"/>
      </w:divBdr>
    </w:div>
    <w:div w:id="1918008068">
      <w:bodyDiv w:val="1"/>
      <w:marLeft w:val="0"/>
      <w:marRight w:val="0"/>
      <w:marTop w:val="0"/>
      <w:marBottom w:val="0"/>
      <w:divBdr>
        <w:top w:val="none" w:sz="0" w:space="0" w:color="auto"/>
        <w:left w:val="none" w:sz="0" w:space="0" w:color="auto"/>
        <w:bottom w:val="none" w:sz="0" w:space="0" w:color="auto"/>
        <w:right w:val="none" w:sz="0" w:space="0" w:color="auto"/>
      </w:divBdr>
    </w:div>
    <w:div w:id="1919944555">
      <w:bodyDiv w:val="1"/>
      <w:marLeft w:val="0"/>
      <w:marRight w:val="0"/>
      <w:marTop w:val="0"/>
      <w:marBottom w:val="0"/>
      <w:divBdr>
        <w:top w:val="none" w:sz="0" w:space="0" w:color="auto"/>
        <w:left w:val="none" w:sz="0" w:space="0" w:color="auto"/>
        <w:bottom w:val="none" w:sz="0" w:space="0" w:color="auto"/>
        <w:right w:val="none" w:sz="0" w:space="0" w:color="auto"/>
      </w:divBdr>
    </w:div>
    <w:div w:id="1924603281">
      <w:bodyDiv w:val="1"/>
      <w:marLeft w:val="0"/>
      <w:marRight w:val="0"/>
      <w:marTop w:val="0"/>
      <w:marBottom w:val="0"/>
      <w:divBdr>
        <w:top w:val="none" w:sz="0" w:space="0" w:color="auto"/>
        <w:left w:val="none" w:sz="0" w:space="0" w:color="auto"/>
        <w:bottom w:val="none" w:sz="0" w:space="0" w:color="auto"/>
        <w:right w:val="none" w:sz="0" w:space="0" w:color="auto"/>
      </w:divBdr>
    </w:div>
    <w:div w:id="1933278477">
      <w:bodyDiv w:val="1"/>
      <w:marLeft w:val="0"/>
      <w:marRight w:val="0"/>
      <w:marTop w:val="0"/>
      <w:marBottom w:val="0"/>
      <w:divBdr>
        <w:top w:val="none" w:sz="0" w:space="0" w:color="auto"/>
        <w:left w:val="none" w:sz="0" w:space="0" w:color="auto"/>
        <w:bottom w:val="none" w:sz="0" w:space="0" w:color="auto"/>
        <w:right w:val="none" w:sz="0" w:space="0" w:color="auto"/>
      </w:divBdr>
    </w:div>
    <w:div w:id="1934507300">
      <w:bodyDiv w:val="1"/>
      <w:marLeft w:val="0"/>
      <w:marRight w:val="0"/>
      <w:marTop w:val="0"/>
      <w:marBottom w:val="0"/>
      <w:divBdr>
        <w:top w:val="none" w:sz="0" w:space="0" w:color="auto"/>
        <w:left w:val="none" w:sz="0" w:space="0" w:color="auto"/>
        <w:bottom w:val="none" w:sz="0" w:space="0" w:color="auto"/>
        <w:right w:val="none" w:sz="0" w:space="0" w:color="auto"/>
      </w:divBdr>
    </w:div>
    <w:div w:id="1949000680">
      <w:bodyDiv w:val="1"/>
      <w:marLeft w:val="0"/>
      <w:marRight w:val="0"/>
      <w:marTop w:val="0"/>
      <w:marBottom w:val="0"/>
      <w:divBdr>
        <w:top w:val="none" w:sz="0" w:space="0" w:color="auto"/>
        <w:left w:val="none" w:sz="0" w:space="0" w:color="auto"/>
        <w:bottom w:val="none" w:sz="0" w:space="0" w:color="auto"/>
        <w:right w:val="none" w:sz="0" w:space="0" w:color="auto"/>
      </w:divBdr>
    </w:div>
    <w:div w:id="1953855285">
      <w:bodyDiv w:val="1"/>
      <w:marLeft w:val="0"/>
      <w:marRight w:val="0"/>
      <w:marTop w:val="0"/>
      <w:marBottom w:val="0"/>
      <w:divBdr>
        <w:top w:val="none" w:sz="0" w:space="0" w:color="auto"/>
        <w:left w:val="none" w:sz="0" w:space="0" w:color="auto"/>
        <w:bottom w:val="none" w:sz="0" w:space="0" w:color="auto"/>
        <w:right w:val="none" w:sz="0" w:space="0" w:color="auto"/>
      </w:divBdr>
    </w:div>
    <w:div w:id="1958637494">
      <w:bodyDiv w:val="1"/>
      <w:marLeft w:val="0"/>
      <w:marRight w:val="0"/>
      <w:marTop w:val="0"/>
      <w:marBottom w:val="0"/>
      <w:divBdr>
        <w:top w:val="none" w:sz="0" w:space="0" w:color="auto"/>
        <w:left w:val="none" w:sz="0" w:space="0" w:color="auto"/>
        <w:bottom w:val="none" w:sz="0" w:space="0" w:color="auto"/>
        <w:right w:val="none" w:sz="0" w:space="0" w:color="auto"/>
      </w:divBdr>
    </w:div>
    <w:div w:id="1961184832">
      <w:bodyDiv w:val="1"/>
      <w:marLeft w:val="0"/>
      <w:marRight w:val="0"/>
      <w:marTop w:val="0"/>
      <w:marBottom w:val="0"/>
      <w:divBdr>
        <w:top w:val="none" w:sz="0" w:space="0" w:color="auto"/>
        <w:left w:val="none" w:sz="0" w:space="0" w:color="auto"/>
        <w:bottom w:val="none" w:sz="0" w:space="0" w:color="auto"/>
        <w:right w:val="none" w:sz="0" w:space="0" w:color="auto"/>
      </w:divBdr>
    </w:div>
    <w:div w:id="1966695890">
      <w:bodyDiv w:val="1"/>
      <w:marLeft w:val="0"/>
      <w:marRight w:val="0"/>
      <w:marTop w:val="0"/>
      <w:marBottom w:val="0"/>
      <w:divBdr>
        <w:top w:val="none" w:sz="0" w:space="0" w:color="auto"/>
        <w:left w:val="none" w:sz="0" w:space="0" w:color="auto"/>
        <w:bottom w:val="none" w:sz="0" w:space="0" w:color="auto"/>
        <w:right w:val="none" w:sz="0" w:space="0" w:color="auto"/>
      </w:divBdr>
    </w:div>
    <w:div w:id="1967277932">
      <w:bodyDiv w:val="1"/>
      <w:marLeft w:val="0"/>
      <w:marRight w:val="0"/>
      <w:marTop w:val="0"/>
      <w:marBottom w:val="0"/>
      <w:divBdr>
        <w:top w:val="none" w:sz="0" w:space="0" w:color="auto"/>
        <w:left w:val="none" w:sz="0" w:space="0" w:color="auto"/>
        <w:bottom w:val="none" w:sz="0" w:space="0" w:color="auto"/>
        <w:right w:val="none" w:sz="0" w:space="0" w:color="auto"/>
      </w:divBdr>
    </w:div>
    <w:div w:id="1973510865">
      <w:bodyDiv w:val="1"/>
      <w:marLeft w:val="0"/>
      <w:marRight w:val="0"/>
      <w:marTop w:val="0"/>
      <w:marBottom w:val="0"/>
      <w:divBdr>
        <w:top w:val="none" w:sz="0" w:space="0" w:color="auto"/>
        <w:left w:val="none" w:sz="0" w:space="0" w:color="auto"/>
        <w:bottom w:val="none" w:sz="0" w:space="0" w:color="auto"/>
        <w:right w:val="none" w:sz="0" w:space="0" w:color="auto"/>
      </w:divBdr>
    </w:div>
    <w:div w:id="1977027191">
      <w:bodyDiv w:val="1"/>
      <w:marLeft w:val="0"/>
      <w:marRight w:val="0"/>
      <w:marTop w:val="0"/>
      <w:marBottom w:val="0"/>
      <w:divBdr>
        <w:top w:val="none" w:sz="0" w:space="0" w:color="auto"/>
        <w:left w:val="none" w:sz="0" w:space="0" w:color="auto"/>
        <w:bottom w:val="none" w:sz="0" w:space="0" w:color="auto"/>
        <w:right w:val="none" w:sz="0" w:space="0" w:color="auto"/>
      </w:divBdr>
    </w:div>
    <w:div w:id="1980302840">
      <w:bodyDiv w:val="1"/>
      <w:marLeft w:val="0"/>
      <w:marRight w:val="0"/>
      <w:marTop w:val="0"/>
      <w:marBottom w:val="0"/>
      <w:divBdr>
        <w:top w:val="none" w:sz="0" w:space="0" w:color="auto"/>
        <w:left w:val="none" w:sz="0" w:space="0" w:color="auto"/>
        <w:bottom w:val="none" w:sz="0" w:space="0" w:color="auto"/>
        <w:right w:val="none" w:sz="0" w:space="0" w:color="auto"/>
      </w:divBdr>
    </w:div>
    <w:div w:id="1986422497">
      <w:bodyDiv w:val="1"/>
      <w:marLeft w:val="0"/>
      <w:marRight w:val="0"/>
      <w:marTop w:val="0"/>
      <w:marBottom w:val="0"/>
      <w:divBdr>
        <w:top w:val="none" w:sz="0" w:space="0" w:color="auto"/>
        <w:left w:val="none" w:sz="0" w:space="0" w:color="auto"/>
        <w:bottom w:val="none" w:sz="0" w:space="0" w:color="auto"/>
        <w:right w:val="none" w:sz="0" w:space="0" w:color="auto"/>
      </w:divBdr>
    </w:div>
    <w:div w:id="1986817994">
      <w:bodyDiv w:val="1"/>
      <w:marLeft w:val="0"/>
      <w:marRight w:val="0"/>
      <w:marTop w:val="0"/>
      <w:marBottom w:val="0"/>
      <w:divBdr>
        <w:top w:val="none" w:sz="0" w:space="0" w:color="auto"/>
        <w:left w:val="none" w:sz="0" w:space="0" w:color="auto"/>
        <w:bottom w:val="none" w:sz="0" w:space="0" w:color="auto"/>
        <w:right w:val="none" w:sz="0" w:space="0" w:color="auto"/>
      </w:divBdr>
    </w:div>
    <w:div w:id="1987008629">
      <w:bodyDiv w:val="1"/>
      <w:marLeft w:val="0"/>
      <w:marRight w:val="0"/>
      <w:marTop w:val="0"/>
      <w:marBottom w:val="0"/>
      <w:divBdr>
        <w:top w:val="none" w:sz="0" w:space="0" w:color="auto"/>
        <w:left w:val="none" w:sz="0" w:space="0" w:color="auto"/>
        <w:bottom w:val="none" w:sz="0" w:space="0" w:color="auto"/>
        <w:right w:val="none" w:sz="0" w:space="0" w:color="auto"/>
      </w:divBdr>
    </w:div>
    <w:div w:id="1987542246">
      <w:bodyDiv w:val="1"/>
      <w:marLeft w:val="0"/>
      <w:marRight w:val="0"/>
      <w:marTop w:val="0"/>
      <w:marBottom w:val="0"/>
      <w:divBdr>
        <w:top w:val="none" w:sz="0" w:space="0" w:color="auto"/>
        <w:left w:val="none" w:sz="0" w:space="0" w:color="auto"/>
        <w:bottom w:val="none" w:sz="0" w:space="0" w:color="auto"/>
        <w:right w:val="none" w:sz="0" w:space="0" w:color="auto"/>
      </w:divBdr>
    </w:div>
    <w:div w:id="1991865680">
      <w:bodyDiv w:val="1"/>
      <w:marLeft w:val="0"/>
      <w:marRight w:val="0"/>
      <w:marTop w:val="0"/>
      <w:marBottom w:val="0"/>
      <w:divBdr>
        <w:top w:val="none" w:sz="0" w:space="0" w:color="auto"/>
        <w:left w:val="none" w:sz="0" w:space="0" w:color="auto"/>
        <w:bottom w:val="none" w:sz="0" w:space="0" w:color="auto"/>
        <w:right w:val="none" w:sz="0" w:space="0" w:color="auto"/>
      </w:divBdr>
    </w:div>
    <w:div w:id="1995261600">
      <w:bodyDiv w:val="1"/>
      <w:marLeft w:val="0"/>
      <w:marRight w:val="0"/>
      <w:marTop w:val="0"/>
      <w:marBottom w:val="0"/>
      <w:divBdr>
        <w:top w:val="none" w:sz="0" w:space="0" w:color="auto"/>
        <w:left w:val="none" w:sz="0" w:space="0" w:color="auto"/>
        <w:bottom w:val="none" w:sz="0" w:space="0" w:color="auto"/>
        <w:right w:val="none" w:sz="0" w:space="0" w:color="auto"/>
      </w:divBdr>
    </w:div>
    <w:div w:id="2004888417">
      <w:bodyDiv w:val="1"/>
      <w:marLeft w:val="0"/>
      <w:marRight w:val="0"/>
      <w:marTop w:val="0"/>
      <w:marBottom w:val="0"/>
      <w:divBdr>
        <w:top w:val="none" w:sz="0" w:space="0" w:color="auto"/>
        <w:left w:val="none" w:sz="0" w:space="0" w:color="auto"/>
        <w:bottom w:val="none" w:sz="0" w:space="0" w:color="auto"/>
        <w:right w:val="none" w:sz="0" w:space="0" w:color="auto"/>
      </w:divBdr>
    </w:div>
    <w:div w:id="2005547116">
      <w:bodyDiv w:val="1"/>
      <w:marLeft w:val="0"/>
      <w:marRight w:val="0"/>
      <w:marTop w:val="0"/>
      <w:marBottom w:val="0"/>
      <w:divBdr>
        <w:top w:val="none" w:sz="0" w:space="0" w:color="auto"/>
        <w:left w:val="none" w:sz="0" w:space="0" w:color="auto"/>
        <w:bottom w:val="none" w:sz="0" w:space="0" w:color="auto"/>
        <w:right w:val="none" w:sz="0" w:space="0" w:color="auto"/>
      </w:divBdr>
    </w:div>
    <w:div w:id="2005887443">
      <w:bodyDiv w:val="1"/>
      <w:marLeft w:val="0"/>
      <w:marRight w:val="0"/>
      <w:marTop w:val="0"/>
      <w:marBottom w:val="0"/>
      <w:divBdr>
        <w:top w:val="none" w:sz="0" w:space="0" w:color="auto"/>
        <w:left w:val="none" w:sz="0" w:space="0" w:color="auto"/>
        <w:bottom w:val="none" w:sz="0" w:space="0" w:color="auto"/>
        <w:right w:val="none" w:sz="0" w:space="0" w:color="auto"/>
      </w:divBdr>
    </w:div>
    <w:div w:id="2009214841">
      <w:bodyDiv w:val="1"/>
      <w:marLeft w:val="0"/>
      <w:marRight w:val="0"/>
      <w:marTop w:val="0"/>
      <w:marBottom w:val="0"/>
      <w:divBdr>
        <w:top w:val="none" w:sz="0" w:space="0" w:color="auto"/>
        <w:left w:val="none" w:sz="0" w:space="0" w:color="auto"/>
        <w:bottom w:val="none" w:sz="0" w:space="0" w:color="auto"/>
        <w:right w:val="none" w:sz="0" w:space="0" w:color="auto"/>
      </w:divBdr>
    </w:div>
    <w:div w:id="2018194669">
      <w:bodyDiv w:val="1"/>
      <w:marLeft w:val="0"/>
      <w:marRight w:val="0"/>
      <w:marTop w:val="0"/>
      <w:marBottom w:val="0"/>
      <w:divBdr>
        <w:top w:val="none" w:sz="0" w:space="0" w:color="auto"/>
        <w:left w:val="none" w:sz="0" w:space="0" w:color="auto"/>
        <w:bottom w:val="none" w:sz="0" w:space="0" w:color="auto"/>
        <w:right w:val="none" w:sz="0" w:space="0" w:color="auto"/>
      </w:divBdr>
    </w:div>
    <w:div w:id="2019306629">
      <w:bodyDiv w:val="1"/>
      <w:marLeft w:val="0"/>
      <w:marRight w:val="0"/>
      <w:marTop w:val="0"/>
      <w:marBottom w:val="0"/>
      <w:divBdr>
        <w:top w:val="none" w:sz="0" w:space="0" w:color="auto"/>
        <w:left w:val="none" w:sz="0" w:space="0" w:color="auto"/>
        <w:bottom w:val="none" w:sz="0" w:space="0" w:color="auto"/>
        <w:right w:val="none" w:sz="0" w:space="0" w:color="auto"/>
      </w:divBdr>
    </w:div>
    <w:div w:id="2021882447">
      <w:bodyDiv w:val="1"/>
      <w:marLeft w:val="0"/>
      <w:marRight w:val="0"/>
      <w:marTop w:val="0"/>
      <w:marBottom w:val="0"/>
      <w:divBdr>
        <w:top w:val="none" w:sz="0" w:space="0" w:color="auto"/>
        <w:left w:val="none" w:sz="0" w:space="0" w:color="auto"/>
        <w:bottom w:val="none" w:sz="0" w:space="0" w:color="auto"/>
        <w:right w:val="none" w:sz="0" w:space="0" w:color="auto"/>
      </w:divBdr>
    </w:div>
    <w:div w:id="2023971155">
      <w:bodyDiv w:val="1"/>
      <w:marLeft w:val="0"/>
      <w:marRight w:val="0"/>
      <w:marTop w:val="0"/>
      <w:marBottom w:val="0"/>
      <w:divBdr>
        <w:top w:val="none" w:sz="0" w:space="0" w:color="auto"/>
        <w:left w:val="none" w:sz="0" w:space="0" w:color="auto"/>
        <w:bottom w:val="none" w:sz="0" w:space="0" w:color="auto"/>
        <w:right w:val="none" w:sz="0" w:space="0" w:color="auto"/>
      </w:divBdr>
    </w:div>
    <w:div w:id="2030178265">
      <w:bodyDiv w:val="1"/>
      <w:marLeft w:val="0"/>
      <w:marRight w:val="0"/>
      <w:marTop w:val="0"/>
      <w:marBottom w:val="0"/>
      <w:divBdr>
        <w:top w:val="none" w:sz="0" w:space="0" w:color="auto"/>
        <w:left w:val="none" w:sz="0" w:space="0" w:color="auto"/>
        <w:bottom w:val="none" w:sz="0" w:space="0" w:color="auto"/>
        <w:right w:val="none" w:sz="0" w:space="0" w:color="auto"/>
      </w:divBdr>
    </w:div>
    <w:div w:id="2037344182">
      <w:bodyDiv w:val="1"/>
      <w:marLeft w:val="0"/>
      <w:marRight w:val="0"/>
      <w:marTop w:val="0"/>
      <w:marBottom w:val="0"/>
      <w:divBdr>
        <w:top w:val="none" w:sz="0" w:space="0" w:color="auto"/>
        <w:left w:val="none" w:sz="0" w:space="0" w:color="auto"/>
        <w:bottom w:val="none" w:sz="0" w:space="0" w:color="auto"/>
        <w:right w:val="none" w:sz="0" w:space="0" w:color="auto"/>
      </w:divBdr>
    </w:div>
    <w:div w:id="2037808740">
      <w:bodyDiv w:val="1"/>
      <w:marLeft w:val="0"/>
      <w:marRight w:val="0"/>
      <w:marTop w:val="0"/>
      <w:marBottom w:val="0"/>
      <w:divBdr>
        <w:top w:val="none" w:sz="0" w:space="0" w:color="auto"/>
        <w:left w:val="none" w:sz="0" w:space="0" w:color="auto"/>
        <w:bottom w:val="none" w:sz="0" w:space="0" w:color="auto"/>
        <w:right w:val="none" w:sz="0" w:space="0" w:color="auto"/>
      </w:divBdr>
    </w:div>
    <w:div w:id="2046826963">
      <w:bodyDiv w:val="1"/>
      <w:marLeft w:val="0"/>
      <w:marRight w:val="0"/>
      <w:marTop w:val="0"/>
      <w:marBottom w:val="0"/>
      <w:divBdr>
        <w:top w:val="none" w:sz="0" w:space="0" w:color="auto"/>
        <w:left w:val="none" w:sz="0" w:space="0" w:color="auto"/>
        <w:bottom w:val="none" w:sz="0" w:space="0" w:color="auto"/>
        <w:right w:val="none" w:sz="0" w:space="0" w:color="auto"/>
      </w:divBdr>
    </w:div>
    <w:div w:id="2047752529">
      <w:bodyDiv w:val="1"/>
      <w:marLeft w:val="0"/>
      <w:marRight w:val="0"/>
      <w:marTop w:val="0"/>
      <w:marBottom w:val="0"/>
      <w:divBdr>
        <w:top w:val="none" w:sz="0" w:space="0" w:color="auto"/>
        <w:left w:val="none" w:sz="0" w:space="0" w:color="auto"/>
        <w:bottom w:val="none" w:sz="0" w:space="0" w:color="auto"/>
        <w:right w:val="none" w:sz="0" w:space="0" w:color="auto"/>
      </w:divBdr>
    </w:div>
    <w:div w:id="2047948897">
      <w:bodyDiv w:val="1"/>
      <w:marLeft w:val="0"/>
      <w:marRight w:val="0"/>
      <w:marTop w:val="0"/>
      <w:marBottom w:val="0"/>
      <w:divBdr>
        <w:top w:val="none" w:sz="0" w:space="0" w:color="auto"/>
        <w:left w:val="none" w:sz="0" w:space="0" w:color="auto"/>
        <w:bottom w:val="none" w:sz="0" w:space="0" w:color="auto"/>
        <w:right w:val="none" w:sz="0" w:space="0" w:color="auto"/>
      </w:divBdr>
    </w:div>
    <w:div w:id="2056197824">
      <w:bodyDiv w:val="1"/>
      <w:marLeft w:val="0"/>
      <w:marRight w:val="0"/>
      <w:marTop w:val="0"/>
      <w:marBottom w:val="0"/>
      <w:divBdr>
        <w:top w:val="none" w:sz="0" w:space="0" w:color="auto"/>
        <w:left w:val="none" w:sz="0" w:space="0" w:color="auto"/>
        <w:bottom w:val="none" w:sz="0" w:space="0" w:color="auto"/>
        <w:right w:val="none" w:sz="0" w:space="0" w:color="auto"/>
      </w:divBdr>
    </w:div>
    <w:div w:id="2058818078">
      <w:bodyDiv w:val="1"/>
      <w:marLeft w:val="0"/>
      <w:marRight w:val="0"/>
      <w:marTop w:val="0"/>
      <w:marBottom w:val="0"/>
      <w:divBdr>
        <w:top w:val="none" w:sz="0" w:space="0" w:color="auto"/>
        <w:left w:val="none" w:sz="0" w:space="0" w:color="auto"/>
        <w:bottom w:val="none" w:sz="0" w:space="0" w:color="auto"/>
        <w:right w:val="none" w:sz="0" w:space="0" w:color="auto"/>
      </w:divBdr>
    </w:div>
    <w:div w:id="2059548334">
      <w:bodyDiv w:val="1"/>
      <w:marLeft w:val="0"/>
      <w:marRight w:val="0"/>
      <w:marTop w:val="0"/>
      <w:marBottom w:val="0"/>
      <w:divBdr>
        <w:top w:val="none" w:sz="0" w:space="0" w:color="auto"/>
        <w:left w:val="none" w:sz="0" w:space="0" w:color="auto"/>
        <w:bottom w:val="none" w:sz="0" w:space="0" w:color="auto"/>
        <w:right w:val="none" w:sz="0" w:space="0" w:color="auto"/>
      </w:divBdr>
    </w:div>
    <w:div w:id="2062439882">
      <w:bodyDiv w:val="1"/>
      <w:marLeft w:val="0"/>
      <w:marRight w:val="0"/>
      <w:marTop w:val="0"/>
      <w:marBottom w:val="0"/>
      <w:divBdr>
        <w:top w:val="none" w:sz="0" w:space="0" w:color="auto"/>
        <w:left w:val="none" w:sz="0" w:space="0" w:color="auto"/>
        <w:bottom w:val="none" w:sz="0" w:space="0" w:color="auto"/>
        <w:right w:val="none" w:sz="0" w:space="0" w:color="auto"/>
      </w:divBdr>
    </w:div>
    <w:div w:id="2062560831">
      <w:bodyDiv w:val="1"/>
      <w:marLeft w:val="0"/>
      <w:marRight w:val="0"/>
      <w:marTop w:val="0"/>
      <w:marBottom w:val="0"/>
      <w:divBdr>
        <w:top w:val="none" w:sz="0" w:space="0" w:color="auto"/>
        <w:left w:val="none" w:sz="0" w:space="0" w:color="auto"/>
        <w:bottom w:val="none" w:sz="0" w:space="0" w:color="auto"/>
        <w:right w:val="none" w:sz="0" w:space="0" w:color="auto"/>
      </w:divBdr>
    </w:div>
    <w:div w:id="2063090959">
      <w:bodyDiv w:val="1"/>
      <w:marLeft w:val="0"/>
      <w:marRight w:val="0"/>
      <w:marTop w:val="0"/>
      <w:marBottom w:val="0"/>
      <w:divBdr>
        <w:top w:val="none" w:sz="0" w:space="0" w:color="auto"/>
        <w:left w:val="none" w:sz="0" w:space="0" w:color="auto"/>
        <w:bottom w:val="none" w:sz="0" w:space="0" w:color="auto"/>
        <w:right w:val="none" w:sz="0" w:space="0" w:color="auto"/>
      </w:divBdr>
    </w:div>
    <w:div w:id="2067602708">
      <w:bodyDiv w:val="1"/>
      <w:marLeft w:val="0"/>
      <w:marRight w:val="0"/>
      <w:marTop w:val="0"/>
      <w:marBottom w:val="0"/>
      <w:divBdr>
        <w:top w:val="none" w:sz="0" w:space="0" w:color="auto"/>
        <w:left w:val="none" w:sz="0" w:space="0" w:color="auto"/>
        <w:bottom w:val="none" w:sz="0" w:space="0" w:color="auto"/>
        <w:right w:val="none" w:sz="0" w:space="0" w:color="auto"/>
      </w:divBdr>
    </w:div>
    <w:div w:id="2072343806">
      <w:bodyDiv w:val="1"/>
      <w:marLeft w:val="0"/>
      <w:marRight w:val="0"/>
      <w:marTop w:val="0"/>
      <w:marBottom w:val="0"/>
      <w:divBdr>
        <w:top w:val="none" w:sz="0" w:space="0" w:color="auto"/>
        <w:left w:val="none" w:sz="0" w:space="0" w:color="auto"/>
        <w:bottom w:val="none" w:sz="0" w:space="0" w:color="auto"/>
        <w:right w:val="none" w:sz="0" w:space="0" w:color="auto"/>
      </w:divBdr>
    </w:div>
    <w:div w:id="2073304698">
      <w:bodyDiv w:val="1"/>
      <w:marLeft w:val="0"/>
      <w:marRight w:val="0"/>
      <w:marTop w:val="0"/>
      <w:marBottom w:val="0"/>
      <w:divBdr>
        <w:top w:val="none" w:sz="0" w:space="0" w:color="auto"/>
        <w:left w:val="none" w:sz="0" w:space="0" w:color="auto"/>
        <w:bottom w:val="none" w:sz="0" w:space="0" w:color="auto"/>
        <w:right w:val="none" w:sz="0" w:space="0" w:color="auto"/>
      </w:divBdr>
    </w:div>
    <w:div w:id="2076511125">
      <w:bodyDiv w:val="1"/>
      <w:marLeft w:val="0"/>
      <w:marRight w:val="0"/>
      <w:marTop w:val="0"/>
      <w:marBottom w:val="0"/>
      <w:divBdr>
        <w:top w:val="none" w:sz="0" w:space="0" w:color="auto"/>
        <w:left w:val="none" w:sz="0" w:space="0" w:color="auto"/>
        <w:bottom w:val="none" w:sz="0" w:space="0" w:color="auto"/>
        <w:right w:val="none" w:sz="0" w:space="0" w:color="auto"/>
      </w:divBdr>
    </w:div>
    <w:div w:id="2084208593">
      <w:bodyDiv w:val="1"/>
      <w:marLeft w:val="0"/>
      <w:marRight w:val="0"/>
      <w:marTop w:val="0"/>
      <w:marBottom w:val="0"/>
      <w:divBdr>
        <w:top w:val="none" w:sz="0" w:space="0" w:color="auto"/>
        <w:left w:val="none" w:sz="0" w:space="0" w:color="auto"/>
        <w:bottom w:val="none" w:sz="0" w:space="0" w:color="auto"/>
        <w:right w:val="none" w:sz="0" w:space="0" w:color="auto"/>
      </w:divBdr>
    </w:div>
    <w:div w:id="2086875656">
      <w:bodyDiv w:val="1"/>
      <w:marLeft w:val="0"/>
      <w:marRight w:val="0"/>
      <w:marTop w:val="0"/>
      <w:marBottom w:val="0"/>
      <w:divBdr>
        <w:top w:val="none" w:sz="0" w:space="0" w:color="auto"/>
        <w:left w:val="none" w:sz="0" w:space="0" w:color="auto"/>
        <w:bottom w:val="none" w:sz="0" w:space="0" w:color="auto"/>
        <w:right w:val="none" w:sz="0" w:space="0" w:color="auto"/>
      </w:divBdr>
    </w:div>
    <w:div w:id="2095972616">
      <w:bodyDiv w:val="1"/>
      <w:marLeft w:val="0"/>
      <w:marRight w:val="0"/>
      <w:marTop w:val="0"/>
      <w:marBottom w:val="0"/>
      <w:divBdr>
        <w:top w:val="none" w:sz="0" w:space="0" w:color="auto"/>
        <w:left w:val="none" w:sz="0" w:space="0" w:color="auto"/>
        <w:bottom w:val="none" w:sz="0" w:space="0" w:color="auto"/>
        <w:right w:val="none" w:sz="0" w:space="0" w:color="auto"/>
      </w:divBdr>
    </w:div>
    <w:div w:id="2099861956">
      <w:bodyDiv w:val="1"/>
      <w:marLeft w:val="0"/>
      <w:marRight w:val="0"/>
      <w:marTop w:val="0"/>
      <w:marBottom w:val="0"/>
      <w:divBdr>
        <w:top w:val="none" w:sz="0" w:space="0" w:color="auto"/>
        <w:left w:val="none" w:sz="0" w:space="0" w:color="auto"/>
        <w:bottom w:val="none" w:sz="0" w:space="0" w:color="auto"/>
        <w:right w:val="none" w:sz="0" w:space="0" w:color="auto"/>
      </w:divBdr>
    </w:div>
    <w:div w:id="2101372722">
      <w:bodyDiv w:val="1"/>
      <w:marLeft w:val="0"/>
      <w:marRight w:val="0"/>
      <w:marTop w:val="0"/>
      <w:marBottom w:val="0"/>
      <w:divBdr>
        <w:top w:val="none" w:sz="0" w:space="0" w:color="auto"/>
        <w:left w:val="none" w:sz="0" w:space="0" w:color="auto"/>
        <w:bottom w:val="none" w:sz="0" w:space="0" w:color="auto"/>
        <w:right w:val="none" w:sz="0" w:space="0" w:color="auto"/>
      </w:divBdr>
    </w:div>
    <w:div w:id="2104035493">
      <w:bodyDiv w:val="1"/>
      <w:marLeft w:val="0"/>
      <w:marRight w:val="0"/>
      <w:marTop w:val="0"/>
      <w:marBottom w:val="0"/>
      <w:divBdr>
        <w:top w:val="none" w:sz="0" w:space="0" w:color="auto"/>
        <w:left w:val="none" w:sz="0" w:space="0" w:color="auto"/>
        <w:bottom w:val="none" w:sz="0" w:space="0" w:color="auto"/>
        <w:right w:val="none" w:sz="0" w:space="0" w:color="auto"/>
      </w:divBdr>
    </w:div>
    <w:div w:id="2105224335">
      <w:bodyDiv w:val="1"/>
      <w:marLeft w:val="0"/>
      <w:marRight w:val="0"/>
      <w:marTop w:val="0"/>
      <w:marBottom w:val="0"/>
      <w:divBdr>
        <w:top w:val="none" w:sz="0" w:space="0" w:color="auto"/>
        <w:left w:val="none" w:sz="0" w:space="0" w:color="auto"/>
        <w:bottom w:val="none" w:sz="0" w:space="0" w:color="auto"/>
        <w:right w:val="none" w:sz="0" w:space="0" w:color="auto"/>
      </w:divBdr>
    </w:div>
    <w:div w:id="2105294736">
      <w:bodyDiv w:val="1"/>
      <w:marLeft w:val="0"/>
      <w:marRight w:val="0"/>
      <w:marTop w:val="0"/>
      <w:marBottom w:val="0"/>
      <w:divBdr>
        <w:top w:val="none" w:sz="0" w:space="0" w:color="auto"/>
        <w:left w:val="none" w:sz="0" w:space="0" w:color="auto"/>
        <w:bottom w:val="none" w:sz="0" w:space="0" w:color="auto"/>
        <w:right w:val="none" w:sz="0" w:space="0" w:color="auto"/>
      </w:divBdr>
    </w:div>
    <w:div w:id="2107342696">
      <w:bodyDiv w:val="1"/>
      <w:marLeft w:val="0"/>
      <w:marRight w:val="0"/>
      <w:marTop w:val="0"/>
      <w:marBottom w:val="0"/>
      <w:divBdr>
        <w:top w:val="none" w:sz="0" w:space="0" w:color="auto"/>
        <w:left w:val="none" w:sz="0" w:space="0" w:color="auto"/>
        <w:bottom w:val="none" w:sz="0" w:space="0" w:color="auto"/>
        <w:right w:val="none" w:sz="0" w:space="0" w:color="auto"/>
      </w:divBdr>
    </w:div>
    <w:div w:id="2115710603">
      <w:bodyDiv w:val="1"/>
      <w:marLeft w:val="0"/>
      <w:marRight w:val="0"/>
      <w:marTop w:val="0"/>
      <w:marBottom w:val="0"/>
      <w:divBdr>
        <w:top w:val="none" w:sz="0" w:space="0" w:color="auto"/>
        <w:left w:val="none" w:sz="0" w:space="0" w:color="auto"/>
        <w:bottom w:val="none" w:sz="0" w:space="0" w:color="auto"/>
        <w:right w:val="none" w:sz="0" w:space="0" w:color="auto"/>
      </w:divBdr>
    </w:div>
    <w:div w:id="2118870556">
      <w:bodyDiv w:val="1"/>
      <w:marLeft w:val="0"/>
      <w:marRight w:val="0"/>
      <w:marTop w:val="0"/>
      <w:marBottom w:val="0"/>
      <w:divBdr>
        <w:top w:val="none" w:sz="0" w:space="0" w:color="auto"/>
        <w:left w:val="none" w:sz="0" w:space="0" w:color="auto"/>
        <w:bottom w:val="none" w:sz="0" w:space="0" w:color="auto"/>
        <w:right w:val="none" w:sz="0" w:space="0" w:color="auto"/>
      </w:divBdr>
    </w:div>
    <w:div w:id="2126073996">
      <w:bodyDiv w:val="1"/>
      <w:marLeft w:val="0"/>
      <w:marRight w:val="0"/>
      <w:marTop w:val="0"/>
      <w:marBottom w:val="0"/>
      <w:divBdr>
        <w:top w:val="none" w:sz="0" w:space="0" w:color="auto"/>
        <w:left w:val="none" w:sz="0" w:space="0" w:color="auto"/>
        <w:bottom w:val="none" w:sz="0" w:space="0" w:color="auto"/>
        <w:right w:val="none" w:sz="0" w:space="0" w:color="auto"/>
      </w:divBdr>
    </w:div>
    <w:div w:id="2130657543">
      <w:bodyDiv w:val="1"/>
      <w:marLeft w:val="0"/>
      <w:marRight w:val="0"/>
      <w:marTop w:val="0"/>
      <w:marBottom w:val="0"/>
      <w:divBdr>
        <w:top w:val="none" w:sz="0" w:space="0" w:color="auto"/>
        <w:left w:val="none" w:sz="0" w:space="0" w:color="auto"/>
        <w:bottom w:val="none" w:sz="0" w:space="0" w:color="auto"/>
        <w:right w:val="none" w:sz="0" w:space="0" w:color="auto"/>
      </w:divBdr>
    </w:div>
    <w:div w:id="21433803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hyperlink" Target="https://www.murciasalud.es/principal.php" TargetMode="External"/><Relationship Id="rId68" Type="http://schemas.openxmlformats.org/officeDocument/2006/relationships/hyperlink" Target="https://www.sciencedirect.com/science/article/pii/S0716864016301195" TargetMode="External"/><Relationship Id="rId16" Type="http://schemas.openxmlformats.org/officeDocument/2006/relationships/footer" Target="footer4.xml"/><Relationship Id="rId11" Type="http://schemas.openxmlformats.org/officeDocument/2006/relationships/image" Target="media/image4.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hyperlink" Target="http://www.expansion.com/economia-digital/innovacion/2018/02/01/5a72e73a22601db2288b4658.html" TargetMode="External"/><Relationship Id="rId66" Type="http://schemas.openxmlformats.org/officeDocument/2006/relationships/hyperlink" Target="https://sanitasventas.com/la-telemedicina-ya-realidad-sanitas-se-llama-blua/" TargetMode="External"/><Relationship Id="rId74" Type="http://schemas.openxmlformats.org/officeDocument/2006/relationships/footer" Target="footer5.xml"/><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yperlink" Target="https://www.lavanguardia.com/economia/20180205/44565836290/internet-poblacion.html" TargetMode="External"/><Relationship Id="rId19" Type="http://schemas.openxmlformats.org/officeDocument/2006/relationships/image" Target="media/image7.png"/><Relationship Id="rId14" Type="http://schemas.openxmlformats.org/officeDocument/2006/relationships/footer" Target="footer3.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hyperlink" Target="http://www.atryshealth.com/es/-qu&#233;-es-la-telemedicina-_1580" TargetMode="External"/><Relationship Id="rId64" Type="http://schemas.openxmlformats.org/officeDocument/2006/relationships/hyperlink" Target="https://www.mysql.com/products/workbench/" TargetMode="External"/><Relationship Id="rId69" Type="http://schemas.openxmlformats.org/officeDocument/2006/relationships/hyperlink" Target="https://www.vida.es" TargetMode="External"/><Relationship Id="rId7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hyperlink" Target="https://www.wikipedia.org" TargetMode="Externa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5.jpe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jpg"/><Relationship Id="rId46" Type="http://schemas.openxmlformats.org/officeDocument/2006/relationships/image" Target="media/image34.png"/><Relationship Id="rId59" Type="http://schemas.openxmlformats.org/officeDocument/2006/relationships/hyperlink" Target="https://www.healthtap.com/what_we_make/overview" TargetMode="External"/><Relationship Id="rId67" Type="http://schemas.openxmlformats.org/officeDocument/2006/relationships/hyperlink" Target="https://www.schneier.com/blog/archives/2005/02/cryptanalysis_o.html" TargetMode="Externa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hyperlink" Target="https://searchsecurity.techtarget.com/definition/Advanced-Encryption-Standard" TargetMode="External"/><Relationship Id="rId70" Type="http://schemas.openxmlformats.org/officeDocument/2006/relationships/hyperlink" Target="https://digitalreport.wearesocial.com" TargetMode="External"/><Relationship Id="rId75" Type="http://schemas.openxmlformats.org/officeDocument/2006/relationships/footer" Target="footer6.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Users/robertoandrevegaguardado/Desktop/MemoriaAndre.docx" TargetMode="Externa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hyperlink" Target="https://carlosazaustre.es/que-es-la-autenticacion-con-token/" TargetMode="External"/><Relationship Id="rId10" Type="http://schemas.openxmlformats.org/officeDocument/2006/relationships/image" Target="media/image3.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hyperlink" Target="https://www.juniper.net/documentation/en_US/nfv2.1/topics/reference/ccpe-servers-hardware-spec.html" TargetMode="External"/><Relationship Id="rId65" Type="http://schemas.openxmlformats.org/officeDocument/2006/relationships/hyperlink" Target="http://www.iumet.es/servicios-telemedicina.php" TargetMode="External"/><Relationship Id="rId73" Type="http://schemas.openxmlformats.org/officeDocument/2006/relationships/hyperlink" Target="http://www.wikiwand.com/es/Cliente-servidor" TargetMode="External"/><Relationship Id="rId78" Type="http://schemas.microsoft.com/office/2011/relationships/people" Target="peop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2.xml"/><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hyperlink" Target="https://github.com/bap17/TFG" TargetMode="External"/><Relationship Id="rId76" Type="http://schemas.openxmlformats.org/officeDocument/2006/relationships/footer" Target="footer7.xml"/><Relationship Id="rId7" Type="http://schemas.openxmlformats.org/officeDocument/2006/relationships/endnotes" Target="endnotes.xml"/><Relationship Id="rId71" Type="http://schemas.openxmlformats.org/officeDocument/2006/relationships/hyperlink" Target="https://www.wikipedia.org" TargetMode="External"/><Relationship Id="rId2" Type="http://schemas.openxmlformats.org/officeDocument/2006/relationships/numbering" Target="numbering.xml"/><Relationship Id="rId29" Type="http://schemas.openxmlformats.org/officeDocument/2006/relationships/image" Target="media/image1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Version="1987">
  <b:Source>
    <b:Tag>INE18</b:Tag>
    <b:SourceType>InternetSite</b:SourceType>
    <b:Guid>{77024D13-232E-9644-B9D0-50BE1DCEF901}</b:Guid>
    <b:Author>
      <b:Author>
        <b:Corporate>INE</b:Corporate>
      </b:Author>
    </b:Author>
    <b:Title>INE</b:Title>
    <b:InternetSiteTitle>INE</b:InternetSiteTitle>
    <b:URL>http://www.ine.es/jaxiT3/Datos.htm?t=1419</b:URL>
    <b:Year>2018</b:Year>
    <b:RefOrder>1</b:RefOrder>
  </b:Source>
  <b:Source>
    <b:Tag>UA</b:Tag>
    <b:SourceType>InternetSite</b:SourceType>
    <b:Guid>{550DE5E7-8C1A-D345-A293-8296F5F434FA}</b:Guid>
    <b:Author>
      <b:Author>
        <b:Corporate>UA</b:Corporate>
      </b:Author>
    </b:Author>
    <b:Title>Plan de estudios Ingeniería informática</b:Title>
    <b:InternetSiteTitle>UA</b:InternetSiteTitle>
    <b:URL>https://cvnet.cpd.ua.es/webcvnet/planestudio/planestudiond.aspx?plan=C203#</b:URL>
    <b:RefOrder>2</b:RefOrder>
  </b:Source>
  <b:Source>
    <b:Tag>Max17</b:Tag>
    <b:SourceType>InternetSite</b:SourceType>
    <b:Guid>{29F0905B-274C-3D4F-8C6F-49C8EB995F90}</b:Guid>
    <b:Author>
      <b:Author>
        <b:NameList>
          <b:Person>
            <b:Last>Wilbert</b:Last>
            <b:First>Max</b:First>
          </b:Person>
        </b:NameList>
      </b:Author>
    </b:Author>
    <b:Title>Datacast</b:Title>
    <b:URL>https://www.dacast.com/blog/video-streaming-protocol/</b:URL>
    <b:Year>2017</b:Year>
    <b:Month>Noviembre</b:Month>
    <b:RefOrder>3</b:RefOrder>
  </b:Source>
  <b:Source>
    <b:Tag>Rea98</b:Tag>
    <b:SourceType>DocumentFromInternetSite</b:SourceType>
    <b:Guid>{A405E6DE-B837-E044-888E-F53CD2D8EF6F}</b:Guid>
    <b:Title>ietf</b:Title>
    <b:Year>1998</b:Year>
    <b:Author>
      <b:Author>
        <b:NameList>
          <b:Person>
            <b:Last>RFC-2326</b:Last>
          </b:Person>
        </b:NameList>
      </b:Author>
    </b:Author>
    <b:InternetSiteTitle>ietf</b:InternetSiteTitle>
    <b:URL>https://www.ietf.org/rfc/rfc2326.txt</b:URL>
    <b:RefOrder>4</b:RefOrder>
  </b:Source>
  <b:Source>
    <b:Tag>BVC</b:Tag>
    <b:SourceType>InternetSite</b:SourceType>
    <b:Guid>{63026829-62F8-7347-A86B-E20C7EB9801A}</b:Guid>
    <b:Title>Play Store</b:Title>
    <b:URL>https://play.google.com/store/apps/details?id=com.g_zhang.BVCAM</b:URL>
    <b:Author>
      <b:Author>
        <b:Corporate>BVCAM</b:Corporate>
      </b:Author>
    </b:Author>
    <b:RefOrder>6</b:RefOrder>
  </b:Source>
  <b:Source>
    <b:Tag>Sam</b:Tag>
    <b:SourceType>InternetSite</b:SourceType>
    <b:Guid>{6C785628-A91A-A141-B22E-897175AA0C3F}</b:Guid>
    <b:Author>
      <b:Author>
        <b:Corporate>Samsung</b:Corporate>
      </b:Author>
    </b:Author>
    <b:Title>Samsung Game Live</b:Title>
    <b:URL>https://play.google.com/store/apps/details?id=com.samsung.android.game.gamelive</b:URL>
    <b:RefOrder>7</b:RefOrder>
  </b:Source>
  <b:Source>
    <b:Tag>Mic</b:Tag>
    <b:SourceType>InternetSite</b:SourceType>
    <b:Guid>{E95570E5-1AAA-2F4E-A38F-733BA3231745}</b:Guid>
    <b:Author>
      <b:Author>
        <b:Corporate>Microsoft</b:Corporate>
      </b:Author>
    </b:Author>
    <b:Title>Play Store</b:Title>
    <b:URL>https://play.google.com/store/apps/details?id=ro.numedecod.cast</b:URL>
    <b:RefOrder>10</b:RefOrder>
  </b:Source>
  <b:Source>
    <b:Tag>UA18</b:Tag>
    <b:SourceType>InternetSite</b:SourceType>
    <b:Guid>{7768C8A7-67EF-FE4F-ABF5-FFD323B696CC}</b:Guid>
    <b:Author>
      <b:Author>
        <b:Corporate>UA</b:Corporate>
      </b:Author>
    </b:Author>
    <b:Title>Mirbot</b:Title>
    <b:URL>http://www.mirbot.com/</b:URL>
    <b:Year>2018</b:Year>
    <b:RefOrder>11</b:RefOrder>
  </b:Source>
  <b:Source>
    <b:Tag>Jos18</b:Tag>
    <b:SourceType>InternetSite</b:SourceType>
    <b:Guid>{AD3EC66D-DFD6-5D4C-8795-BB462D058E94}</b:Guid>
    <b:Author>
      <b:Author>
        <b:NameList>
          <b:Person>
            <b:Last>Redmon</b:Last>
            <b:First>Joseph</b:First>
          </b:Person>
        </b:NameList>
      </b:Author>
    </b:Author>
    <b:InternetSiteTitle>GitHub</b:InternetSiteTitle>
    <b:URL>https://github.com/pjreddie/darknet/wiki/YOLO:-Real-Time-Object-Detection</b:URL>
    <b:Year>2018</b:Year>
    <b:RefOrder>15</b:RefOrder>
  </b:Source>
  <b:Source>
    <b:Tag>NoM17</b:Tag>
    <b:SourceType>InternetSite</b:SourceType>
    <b:Guid>{59D85F78-32E2-0D40-B8CF-552827A7CA1A}</b:Guid>
    <b:Author>
      <b:Author>
        <b:Corporate>NoMachine</b:Corporate>
      </b:Author>
    </b:Author>
    <b:Title>Tecnología NX</b:Title>
    <b:InternetSiteTitle>Wikipedia</b:InternetSiteTitle>
    <b:URL>https://es.wikipedia.org/wiki/Tecnolog%C3%ADa_NX</b:URL>
    <b:Year>2017</b:Year>
    <b:Month>Diciembre</b:Month>
    <b:Day>16</b:Day>
    <b:RefOrder>12</b:RefOrder>
  </b:Source>
  <b:Source>
    <b:Tag>Jam15</b:Tag>
    <b:SourceType>InternetSite</b:SourceType>
    <b:Guid>{AF6B5594-58E8-0446-8F08-C6CBAFE1934B}</b:Guid>
    <b:Author>
      <b:Author>
        <b:NameList>
          <b:Person>
            <b:Last>Revelo</b:Last>
            <b:First>James</b:First>
          </b:Person>
        </b:NameList>
      </b:Author>
    </b:Author>
    <b:Title>Hermosa Programación</b:Title>
    <b:URL>http://www.hermosaprogramacion.com/2015/02/android-volley-peticiones-http/</b:URL>
    <b:Year>2015</b:Year>
    <b:Month>Febrero</b:Month>
    <b:Day>22</b:Day>
    <b:RefOrder>13</b:RefOrder>
  </b:Source>
  <b:Source>
    <b:Tag>Git1</b:Tag>
    <b:SourceType>InternetSite</b:SourceType>
    <b:Guid>{D133B6C8-4895-884B-AB8D-2F30E62561E9}</b:Guid>
    <b:Title>Github</b:Title>
    <b:InternetSiteTitle>Github FFmpegMediaMetadataRetriever</b:InternetSiteTitle>
    <b:URL>https://github.com/wseemann/FFmpegMediaMetadataRetriever</b:URL>
    <b:RefOrder>14</b:RefOrder>
  </b:Source>
  <b:Source>
    <b:Tag>YOL</b:Tag>
    <b:SourceType>InternetSite</b:SourceType>
    <b:Guid>{8413BBF9-C957-D44B-AD8C-7F6F5BE8772D}</b:Guid>
    <b:Title>YOLO</b:Title>
    <b:InternetSiteTitle>towardsdatascience</b:InternetSiteTitle>
    <b:URL>https://towardsdatascience.com/yolo-you-only-look-once-real-time-object-detection-explained-492dc9230006</b:URL>
    <b:Year>2016</b:Year>
    <b:Month>Agosto</b:Month>
    <b:Day>23</b:Day>
    <b:RefOrder>16</b:RefOrder>
  </b:Source>
  <b:Source>
    <b:Tag>Arj</b:Tag>
    <b:SourceType>Report</b:SourceType>
    <b:Guid>{6F327920-42CE-494C-883F-111A952A13C4}</b:Guid>
    <b:Author>
      <b:Author>
        <b:NameList>
          <b:Person>
            <b:Last>Arjan Durresi</b:Last>
            <b:First>Raj</b:First>
            <b:Middle>Jain</b:Middle>
          </b:Person>
        </b:NameList>
      </b:Author>
    </b:Author>
    <b:Title>RTP, RTCP, and RTSP - Internet Protocols for Real Time Multimedia Communication</b:Title>
    <b:Year>2015</b:Year>
    <b:RefOrder>5</b:RefOrder>
  </b:Source>
  <b:Source>
    <b:Tag>Arm</b:Tag>
    <b:SourceType>InternetSite</b:SourceType>
    <b:Guid>{4E7F79F4-EEC1-274F-A8E8-72393AFCC902}</b:Guid>
    <b:Author>
      <b:Author>
        <b:Corporate>Armin Ronacher</b:Corporate>
      </b:Author>
    </b:Author>
    <b:Title>Flask</b:Title>
    <b:InternetSiteTitle>Flask</b:InternetSiteTitle>
    <b:URL>http://flask.pocoo.org/</b:URL>
    <b:Year>2018</b:Year>
    <b:RefOrder>9</b:RefOrder>
  </b:Source>
  <b:Source>
    <b:Tag>Git</b:Tag>
    <b:SourceType>InternetSite</b:SourceType>
    <b:Guid>{A202E7CE-F534-FD4C-832A-4F82C9EFEB6F}</b:Guid>
    <b:Title>Github</b:Title>
    <b:InternetSiteTitle>Librería FFMediaMetadataRetriever</b:InternetSiteTitle>
    <b:URL>https://github.com/wseemann/FFmpegMediaMetadataRetriever</b:URL>
    <b:Author>
      <b:Author>
        <b:NameList>
          <b:Person>
            <b:Last>Seemann</b:Last>
            <b:First>William</b:First>
          </b:Person>
        </b:NameList>
      </b:Author>
    </b:Author>
    <b:Year>2017</b:Year>
    <b:Month>Octubre</b:Month>
    <b:Day>15</b:Day>
    <b:RefOrder>18</b:RefOrder>
  </b:Source>
  <b:Source>
    <b:Tag>Sma</b:Tag>
    <b:SourceType>InternetSite</b:SourceType>
    <b:Guid>{393E1853-137C-8E40-8AC8-87C6EAB6D56D}</b:Guid>
    <b:Author>
      <b:Author>
        <b:Corporate>Smart-gsm</b:Corporate>
      </b:Author>
    </b:Author>
    <b:Title>Smart-gsm</b:Title>
    <b:URL>https://www.smart-gsm.com/moviles/htc-one</b:URL>
    <b:Year>2016</b:Year>
    <b:Month>Junio</b:Month>
    <b:Day>6</b:Day>
    <b:RefOrder>19</b:RefOrder>
  </b:Source>
  <b:Source>
    <b:Tag>Str</b:Tag>
    <b:SourceType>InternetSite</b:SourceType>
    <b:Guid>{04F07AAA-7921-5C4A-8919-DD08DEEAE847}</b:Guid>
    <b:Author>
      <b:Author>
        <b:NameList>
          <b:Person>
            <b:Last>Stream-labs</b:Last>
          </b:Person>
        </b:NameList>
      </b:Author>
    </b:Author>
    <b:Title>Play Store</b:Title>
    <b:URL>https://play.google.com/store/apps/details?id=ro.numedecod.cast</b:URL>
    <b:Year>2017</b:Year>
    <b:Month>Abril</b:Month>
    <b:Day>26</b:Day>
    <b:RefOrder>8</b:RefOrder>
  </b:Source>
  <b:Source>
    <b:Tag>Iro</b:Tag>
    <b:SourceType>InternetSite</b:SourceType>
    <b:Guid>{6E7883E7-374A-B846-A384-549B717DC1FB}</b:Guid>
    <b:Author>
      <b:Author>
        <b:NameList>
          <b:Person>
            <b:Last>Laina</b:Last>
            <b:First>Iro</b:First>
          </b:Person>
        </b:NameList>
      </b:Author>
    </b:Author>
    <b:InternetSiteTitle>GitHub</b:InternetSiteTitle>
    <b:URL>https://github.com/iro-cp/FCRN-DepthPrediction</b:URL>
    <b:Year>2017</b:Year>
    <b:Month>Noviembre</b:Month>
    <b:Day>2</b:Day>
    <b:RefOrder>20</b:RefOrder>
  </b:Source>
  <b:Source>
    <b:Tag>Wik</b:Tag>
    <b:SourceType>InternetSite</b:SourceType>
    <b:Guid>{86D901DA-B7F1-1748-8218-F213B9662C8F}</b:Guid>
    <b:Author>
      <b:Author>
        <b:Corporate>Wikipedia</b:Corporate>
      </b:Author>
    </b:Author>
    <b:Title>Cliente-Servidor</b:Title>
    <b:InternetSiteTitle>Wikipedia</b:InternetSiteTitle>
    <b:URL>https://es.wikipedia.org/wiki/Cliente-servidor</b:URL>
    <b:Year>2018</b:Year>
    <b:Month>Junio</b:Month>
    <b:Day>2</b:Day>
    <b:RefOrder>17</b:RefOrder>
  </b:Source>
</b:Sources>
</file>

<file path=customXml/itemProps1.xml><?xml version="1.0" encoding="utf-8"?>
<ds:datastoreItem xmlns:ds="http://schemas.openxmlformats.org/officeDocument/2006/customXml" ds:itemID="{EDDC6B28-5D8F-5C4E-AE5D-8B9E3CBC30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3686</TotalTime>
  <Pages>75</Pages>
  <Words>12160</Words>
  <Characters>66881</Characters>
  <Application>Microsoft Office Word</Application>
  <DocSecurity>0</DocSecurity>
  <Lines>557</Lines>
  <Paragraphs>157</Paragraphs>
  <ScaleCrop>false</ScaleCrop>
  <HeadingPairs>
    <vt:vector size="2" baseType="variant">
      <vt:variant>
        <vt:lpstr>Título</vt:lpstr>
      </vt:variant>
      <vt:variant>
        <vt:i4>1</vt:i4>
      </vt:variant>
    </vt:vector>
  </HeadingPairs>
  <TitlesOfParts>
    <vt:vector size="1" baseType="lpstr">
      <vt:lpstr>Monitorización de pacientes con pulseras inteligentes</vt:lpstr>
    </vt:vector>
  </TitlesOfParts>
  <Company>MINISTERIO DE DEFENSA</Company>
  <LinksUpToDate>false</LinksUpToDate>
  <CharactersWithSpaces>78884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Monitorización de pacientes con pulseras inteligentes</dc:title>
  <dc:subject>grado en ingeniería informática</dc:subject>
  <dc:creator>Gala M. Ga</dc:creator>
  <cp:keywords/>
  <dc:description/>
  <cp:lastModifiedBy>Microsoft Office User</cp:lastModifiedBy>
  <cp:revision>854</cp:revision>
  <dcterms:created xsi:type="dcterms:W3CDTF">2018-05-06T09:21:00Z</dcterms:created>
  <dcterms:modified xsi:type="dcterms:W3CDTF">2018-09-05T10:27:00Z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style">
    <vt:lpwstr>ieee</vt:lpwstr>
  </property>
</Properties>
</file>